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BDF80F" w14:textId="647EED06" w:rsidR="00A4478A" w:rsidDel="007D446A" w:rsidRDefault="004A0387">
      <w:pPr>
        <w:pStyle w:val="Title"/>
        <w:rPr>
          <w:del w:id="0" w:author="Tim Tørnes Pedersen" w:date="2021-11-18T17:58:00Z"/>
        </w:rPr>
      </w:pPr>
      <w:del w:id="1" w:author="Tim Tørnes Pedersen" w:date="2021-11-18T17:58:00Z">
        <w:r w:rsidDel="007D446A">
          <w:delText>How much flexibility is available for a just energy transition</w:delText>
        </w:r>
        <w:r w:rsidR="009F7671" w:rsidDel="007D446A">
          <w:delText xml:space="preserve"> in Europe</w:delText>
        </w:r>
        <w:r w:rsidDel="007D446A">
          <w:delText>? - A sensitivity analysis of CO</w:delText>
        </w:r>
      </w:del>
      <m:oMath>
        <m:sSub>
          <m:sSubPr>
            <m:ctrlPr>
              <w:del w:id="2" w:author="Tim Tørnes Pedersen" w:date="2021-11-18T17:58:00Z">
                <w:rPr>
                  <w:rFonts w:ascii="Cambria Math" w:hAnsi="Cambria Math"/>
                </w:rPr>
              </w:del>
            </m:ctrlPr>
          </m:sSubPr>
          <m:e>
            <m:r>
              <w:del w:id="3" w:author="Tim Tørnes Pedersen" w:date="2021-11-18T17:58:00Z">
                <m:rPr>
                  <m:sty m:val="bi"/>
                </m:rPr>
                <w:rPr>
                  <w:rFonts w:ascii="Cambria Math" w:hAnsi="Cambria Math"/>
                </w:rPr>
                <m:t>​</m:t>
              </w:del>
            </m:r>
          </m:e>
          <m:sub>
            <m:r>
              <w:del w:id="4" w:author="Tim Tørnes Pedersen" w:date="2021-11-18T17:58:00Z">
                <m:rPr>
                  <m:sty m:val="bi"/>
                </m:rPr>
                <w:rPr>
                  <w:rFonts w:ascii="Cambria Math" w:hAnsi="Cambria Math"/>
                </w:rPr>
                <m:t>2</m:t>
              </w:del>
            </m:r>
          </m:sub>
        </m:sSub>
      </m:oMath>
      <w:del w:id="5" w:author="Tim Tørnes Pedersen" w:date="2021-11-18T17:58:00Z">
        <w:r w:rsidDel="007D446A">
          <w:delText xml:space="preserve"> </w:delText>
        </w:r>
        <w:r w:rsidR="009F7671" w:rsidDel="007D446A">
          <w:delText xml:space="preserve">reduction </w:delText>
        </w:r>
        <w:r w:rsidDel="007D446A">
          <w:delText>targets</w:delText>
        </w:r>
      </w:del>
    </w:p>
    <w:p w14:paraId="61E20574" w14:textId="40C946ED" w:rsidR="00A4478A" w:rsidDel="007D446A" w:rsidRDefault="004A0387">
      <w:pPr>
        <w:pStyle w:val="Author"/>
        <w:rPr>
          <w:del w:id="6" w:author="Tim Tørnes Pedersen" w:date="2021-11-18T17:58:00Z"/>
        </w:rPr>
      </w:pPr>
      <w:del w:id="7" w:author="Tim Tørnes Pedersen" w:date="2021-11-18T17:58:00Z">
        <w:r w:rsidDel="007D446A">
          <w:delText>Tim T. Pedersen</w:delText>
        </w:r>
        <w:r w:rsidDel="007D446A">
          <w:rPr>
            <w:rStyle w:val="FootnoteReference"/>
          </w:rPr>
          <w:footnoteReference w:id="1"/>
        </w:r>
      </w:del>
    </w:p>
    <w:p w14:paraId="36F82136" w14:textId="58F0773F" w:rsidR="00A4478A" w:rsidDel="007D446A" w:rsidRDefault="004A0387">
      <w:pPr>
        <w:pStyle w:val="Heading2"/>
        <w:rPr>
          <w:del w:id="10" w:author="Tim Tørnes Pedersen" w:date="2021-11-18T17:58:00Z"/>
        </w:rPr>
      </w:pPr>
      <w:bookmarkStart w:id="11" w:name="abstract"/>
      <w:del w:id="12" w:author="Tim Tørnes Pedersen" w:date="2021-11-18T17:58:00Z">
        <w:r w:rsidDel="007D446A">
          <w:delText>Abstract</w:delText>
        </w:r>
      </w:del>
    </w:p>
    <w:p w14:paraId="681EE7EF" w14:textId="59DB6882" w:rsidR="00A4478A" w:rsidDel="007D446A" w:rsidRDefault="004A0387">
      <w:pPr>
        <w:pStyle w:val="FirstParagraph"/>
        <w:rPr>
          <w:del w:id="13" w:author="Tim Tørnes Pedersen" w:date="2021-11-18T17:58:00Z"/>
        </w:rPr>
      </w:pPr>
      <w:del w:id="14" w:author="Tim Tørnes Pedersen" w:date="2021-11-18T17:58:00Z">
        <w:r w:rsidDel="007D446A">
          <w:delText xml:space="preserve">The transition of </w:delText>
        </w:r>
        <w:r w:rsidR="00364613" w:rsidDel="007D446A">
          <w:delText>Europe’s</w:delText>
        </w:r>
        <w:r w:rsidDel="007D446A">
          <w:delText xml:space="preserve"> energy supply towards </w:delText>
        </w:r>
        <w:r w:rsidR="00364613" w:rsidDel="007D446A">
          <w:delText>carbon neutrality</w:delText>
        </w:r>
        <w:r w:rsidDel="007D446A">
          <w:delText xml:space="preserve"> should be efficient, fair, and fast. The efficiency of the transition is ensured by the European Emissions Trading System</w:delText>
        </w:r>
        <w:r w:rsidR="003263BE" w:rsidDel="007D446A">
          <w:delText xml:space="preserve"> (ETS)</w:delText>
        </w:r>
        <w:r w:rsidDel="007D446A">
          <w:delText>, where emission</w:delText>
        </w:r>
        <w:r w:rsidR="004C4BE8" w:rsidDel="007D446A">
          <w:delText>s</w:delText>
        </w:r>
        <w:r w:rsidDel="007D446A">
          <w:delText xml:space="preserve"> allowances are traded</w:delText>
        </w:r>
        <w:r w:rsidR="009F7671" w:rsidDel="007D446A">
          <w:delText xml:space="preserve"> in a </w:delText>
        </w:r>
        <w:r w:rsidR="004C4BE8" w:rsidDel="007D446A">
          <w:delText xml:space="preserve">common </w:delText>
        </w:r>
        <w:r w:rsidDel="007D446A">
          <w:delText xml:space="preserve">market . </w:delText>
        </w:r>
        <w:r w:rsidR="004C4BE8" w:rsidDel="007D446A">
          <w:delText>F</w:delText>
        </w:r>
        <w:r w:rsidR="003263BE" w:rsidDel="007D446A">
          <w:delText xml:space="preserve">airness is </w:delText>
        </w:r>
        <w:r w:rsidR="004C4BE8" w:rsidDel="007D446A">
          <w:delText xml:space="preserve">aimed for with </w:delText>
        </w:r>
        <w:r w:rsidR="003263BE" w:rsidDel="007D446A">
          <w:delText>the Effort Sharing Regulation, according to which there are specific national reduction targets for the non-ETS sectors (</w:delText>
        </w:r>
        <w:r w:rsidR="004879CA" w:rsidDel="007D446A">
          <w:delText xml:space="preserve">transport, buildings and farming) calibrated according to the economic capacity of Member States. </w:delText>
        </w:r>
        <w:r w:rsidDel="007D446A">
          <w:delText>These two pieces of legislation are the backbone of Europe</w:delText>
        </w:r>
        <w:r w:rsidR="004879CA" w:rsidDel="007D446A">
          <w:delText xml:space="preserve">’s </w:delText>
        </w:r>
        <w:r w:rsidDel="007D446A">
          <w:delText>energy supply</w:delText>
        </w:r>
        <w:r w:rsidR="004879CA" w:rsidDel="007D446A">
          <w:delText xml:space="preserve"> transition</w:delText>
        </w:r>
        <w:r w:rsidDel="007D446A">
          <w:delText>, a</w:delText>
        </w:r>
        <w:r w:rsidR="00941F5F" w:rsidDel="007D446A">
          <w:delText>i</w:delText>
        </w:r>
        <w:r w:rsidDel="007D446A">
          <w:delText xml:space="preserve">ming </w:delText>
        </w:r>
        <w:r w:rsidR="00941F5F" w:rsidDel="007D446A">
          <w:delText xml:space="preserve">for a </w:delText>
        </w:r>
        <w:r w:rsidDel="007D446A">
          <w:delText xml:space="preserve">trade-off between efficiency and fairness. In </w:delText>
        </w:r>
        <w:r w:rsidR="004879CA" w:rsidDel="007D446A">
          <w:delText>our research presented here</w:delText>
        </w:r>
        <w:r w:rsidDel="007D446A">
          <w:delText xml:space="preserve">, 30.000 Monte Carlo simulations of national </w:delText>
        </w:r>
        <w:r w:rsidR="003D1E42" w:rsidDel="007D446A">
          <w:delText xml:space="preserve">reduction </w:delText>
        </w:r>
        <w:r w:rsidDel="007D446A">
          <w:delText>target</w:delText>
        </w:r>
        <w:r w:rsidR="004879CA" w:rsidDel="007D446A">
          <w:delText xml:space="preserve"> configurations </w:delText>
        </w:r>
        <w:r w:rsidDel="007D446A">
          <w:delText xml:space="preserve">have been performed </w:delText>
        </w:r>
        <w:r w:rsidR="004C4BE8" w:rsidDel="007D446A">
          <w:delText xml:space="preserve">by means of </w:delText>
        </w:r>
        <w:r w:rsidDel="007D446A">
          <w:delText xml:space="preserve">an advanced energy system optimization model of electricity supply </w:delText>
        </w:r>
        <w:r w:rsidR="004C4BE8" w:rsidDel="007D446A">
          <w:delText xml:space="preserve">as of </w:delText>
        </w:r>
        <w:r w:rsidDel="007D446A">
          <w:delText>2030. Results reveal a group of countries where emission</w:delText>
        </w:r>
        <w:r w:rsidR="003D73FF" w:rsidDel="007D446A">
          <w:delText>s</w:delText>
        </w:r>
        <w:r w:rsidDel="007D446A">
          <w:delText xml:space="preserve"> reductions beyond the national targets in most scenarios</w:delText>
        </w:r>
        <w:r w:rsidR="003D73FF" w:rsidDel="007D446A">
          <w:delText xml:space="preserve"> are economically favorable</w:delText>
        </w:r>
        <w:r w:rsidDel="007D446A">
          <w:delText xml:space="preserve">. On the other </w:delText>
        </w:r>
        <w:r w:rsidR="003D73FF" w:rsidDel="007D446A">
          <w:delText xml:space="preserve">hand, for some </w:delText>
        </w:r>
        <w:r w:rsidDel="007D446A">
          <w:delText xml:space="preserve">countries large abatement costs are unavoidable. An efficient transition may be achieved by </w:delText>
        </w:r>
        <w:r w:rsidR="003D73FF" w:rsidDel="007D446A">
          <w:delText xml:space="preserve">spatially allocating </w:delText>
        </w:r>
        <w:r w:rsidDel="007D446A">
          <w:delText xml:space="preserve">emissions </w:delText>
        </w:r>
        <w:r w:rsidR="003D73FF" w:rsidDel="007D446A">
          <w:delText xml:space="preserve">to countries </w:delText>
        </w:r>
        <w:r w:rsidDel="007D446A">
          <w:delText>where abatement costs are high</w:delText>
        </w:r>
        <w:r w:rsidR="003D73FF" w:rsidDel="007D446A">
          <w:delText xml:space="preserve">, while </w:delText>
        </w:r>
        <w:r w:rsidR="00941F5F" w:rsidDel="007D446A">
          <w:delText xml:space="preserve">eliminating </w:delText>
        </w:r>
        <w:r w:rsidDel="007D446A">
          <w:delText xml:space="preserve">emissions in countries with </w:delText>
        </w:r>
        <w:r w:rsidR="00941F5F" w:rsidDel="007D446A">
          <w:delText xml:space="preserve">low costs, e.g. due to generous </w:delText>
        </w:r>
        <w:r w:rsidDel="007D446A">
          <w:delText>renewable resources.</w:delText>
        </w:r>
      </w:del>
    </w:p>
    <w:p w14:paraId="04B4BB6E" w14:textId="67F3D33F" w:rsidR="00A4478A" w:rsidDel="007D446A" w:rsidRDefault="004A0387">
      <w:pPr>
        <w:pStyle w:val="Heading1"/>
        <w:rPr>
          <w:del w:id="15" w:author="Tim Tørnes Pedersen" w:date="2021-11-18T17:58:00Z"/>
        </w:rPr>
      </w:pPr>
      <w:bookmarkStart w:id="16" w:name="main-text"/>
      <w:bookmarkEnd w:id="11"/>
      <w:del w:id="17" w:author="Tim Tørnes Pedersen" w:date="2021-11-18T17:58:00Z">
        <w:r w:rsidDel="007D446A">
          <w:delText>Main text</w:delText>
        </w:r>
      </w:del>
    </w:p>
    <w:p w14:paraId="24872B40" w14:textId="503015D6" w:rsidR="00A4478A" w:rsidDel="007D446A" w:rsidRDefault="004A0387">
      <w:pPr>
        <w:pStyle w:val="Heading2"/>
        <w:rPr>
          <w:del w:id="18" w:author="Tim Tørnes Pedersen" w:date="2021-11-18T17:58:00Z"/>
        </w:rPr>
      </w:pPr>
      <w:bookmarkStart w:id="19" w:name="introduction"/>
      <w:del w:id="20" w:author="Tim Tørnes Pedersen" w:date="2021-11-18T17:58:00Z">
        <w:r w:rsidDel="007D446A">
          <w:delText>Introduction</w:delText>
        </w:r>
      </w:del>
    </w:p>
    <w:p w14:paraId="263E10CA" w14:textId="21D37A2B" w:rsidR="00094976" w:rsidRPr="00094976" w:rsidDel="007D446A" w:rsidRDefault="004A0387" w:rsidP="00094976">
      <w:pPr>
        <w:pStyle w:val="FirstParagraph"/>
        <w:rPr>
          <w:del w:id="21" w:author="Tim Tørnes Pedersen" w:date="2021-11-18T17:58:00Z"/>
        </w:rPr>
      </w:pPr>
      <w:del w:id="22" w:author="Tim Tørnes Pedersen" w:date="2021-11-18T17:58:00Z">
        <w:r w:rsidDel="007D446A">
          <w:delText xml:space="preserve">The European Green Deal raises the ambition level for decarbonization of the European energy sector, in combination with </w:delText>
        </w:r>
        <w:r w:rsidR="00941F5F" w:rsidDel="007D446A">
          <w:delText xml:space="preserve">explicit aims to </w:delText>
        </w:r>
        <w:r w:rsidDel="007D446A">
          <w:delText>ensur</w:delText>
        </w:r>
        <w:r w:rsidR="00941F5F" w:rsidDel="007D446A">
          <w:delText>e</w:delText>
        </w:r>
        <w:r w:rsidDel="007D446A">
          <w:delText xml:space="preserve"> a just transition. The quality of a just transition is, however, not easily measured and has in recent years become a topic of much debate. Emissions from the energy sector are currently governed by the EU Emission Trading System (EU ETS), operating on the cap-and-trade principle, requiring that all power generators in Europe buy emission allowances. The Just Transition Mechanism combined with the Just Transition Fund is introduced to ensure </w:delText>
        </w:r>
        <w:r w:rsidR="00941F5F" w:rsidDel="007D446A">
          <w:delText xml:space="preserve">a more </w:delText>
        </w:r>
        <w:r w:rsidDel="007D446A">
          <w:delText>equit</w:delText>
        </w:r>
        <w:r w:rsidR="00941F5F" w:rsidDel="007D446A">
          <w:delText xml:space="preserve">able </w:delText>
        </w:r>
        <w:r w:rsidDel="007D446A">
          <w:delText>transition. Since 2013, a fixed amount of emission</w:delText>
        </w:r>
        <w:r w:rsidR="00941F5F" w:rsidDel="007D446A">
          <w:delText>s</w:delText>
        </w:r>
        <w:r w:rsidDel="007D446A">
          <w:delText xml:space="preserve"> allowances has been auctioned off to power plants </w:delText>
        </w:r>
        <w:r w:rsidR="0052454A" w:rsidDel="007D446A">
          <w:delText>on an annual basis</w:delText>
        </w:r>
        <w:r w:rsidDel="007D446A">
          <w:delText xml:space="preserve">, </w:delText>
        </w:r>
        <w:r w:rsidR="0052454A" w:rsidDel="007D446A">
          <w:delText xml:space="preserve">hence setting </w:delText>
        </w:r>
        <w:r w:rsidDel="007D446A">
          <w:delText>a price on CO</w:delText>
        </w:r>
      </w:del>
      <m:oMath>
        <m:sSub>
          <m:sSubPr>
            <m:ctrlPr>
              <w:del w:id="23" w:author="Tim Tørnes Pedersen" w:date="2021-11-18T17:58:00Z">
                <w:rPr>
                  <w:rFonts w:ascii="Cambria Math" w:hAnsi="Cambria Math"/>
                </w:rPr>
              </w:del>
            </m:ctrlPr>
          </m:sSubPr>
          <m:e>
            <m:r>
              <w:del w:id="24" w:author="Tim Tørnes Pedersen" w:date="2021-11-18T17:58:00Z">
                <w:rPr>
                  <w:rFonts w:ascii="Cambria Math" w:hAnsi="Cambria Math"/>
                </w:rPr>
                <m:t>​</m:t>
              </w:del>
            </m:r>
          </m:e>
          <m:sub>
            <m:r>
              <w:del w:id="25" w:author="Tim Tørnes Pedersen" w:date="2021-11-18T17:58:00Z">
                <w:rPr>
                  <w:rFonts w:ascii="Cambria Math" w:hAnsi="Cambria Math"/>
                </w:rPr>
                <m:t>2</m:t>
              </w:del>
            </m:r>
          </m:sub>
        </m:sSub>
      </m:oMath>
      <w:del w:id="26" w:author="Tim Tørnes Pedersen" w:date="2021-11-18T17:58:00Z">
        <w:r w:rsidDel="007D446A">
          <w:delText xml:space="preserve"> emission</w:delText>
        </w:r>
        <w:r w:rsidR="0052454A" w:rsidDel="007D446A">
          <w:delText xml:space="preserve">s </w:delText>
        </w:r>
        <w:r w:rsidR="001A7BF3" w:rsidDel="007D446A">
          <w:delText xml:space="preserve">and </w:delText>
        </w:r>
        <w:r w:rsidR="0052454A" w:rsidDel="007D446A">
          <w:delText>providing an incentive to limit these.</w:delText>
        </w:r>
        <w:r w:rsidDel="007D446A">
          <w:delText xml:space="preserve"> By </w:delText>
        </w:r>
        <w:r w:rsidR="0052454A" w:rsidDel="007D446A">
          <w:delText xml:space="preserve">gradually lowering </w:delText>
        </w:r>
        <w:r w:rsidDel="007D446A">
          <w:delText xml:space="preserve">the </w:delText>
        </w:r>
        <w:r w:rsidR="0052454A" w:rsidDel="007D446A">
          <w:delText xml:space="preserve">amount </w:delText>
        </w:r>
        <w:r w:rsidDel="007D446A">
          <w:delText xml:space="preserve">of </w:delText>
        </w:r>
        <w:r w:rsidR="0052454A" w:rsidDel="007D446A">
          <w:delText xml:space="preserve">allowances </w:delText>
        </w:r>
        <w:r w:rsidDel="007D446A">
          <w:delText xml:space="preserve">on auction </w:delText>
        </w:r>
        <w:r w:rsidR="0052454A" w:rsidDel="007D446A">
          <w:delText>year by year</w:delText>
        </w:r>
        <w:r w:rsidDel="007D446A">
          <w:delText xml:space="preserve">, the EU ETS </w:delText>
        </w:r>
        <w:r w:rsidR="0052454A" w:rsidDel="007D446A">
          <w:delText xml:space="preserve">determines </w:delText>
        </w:r>
        <w:r w:rsidDel="007D446A">
          <w:delText>the overall rate of emission</w:delText>
        </w:r>
        <w:r w:rsidR="0052454A" w:rsidDel="007D446A">
          <w:delText>s</w:delText>
        </w:r>
        <w:r w:rsidDel="007D446A">
          <w:delText xml:space="preserve"> reductions </w:delText>
        </w:r>
        <w:r w:rsidR="0052454A" w:rsidDel="007D446A">
          <w:delText xml:space="preserve">by </w:delText>
        </w:r>
        <w:r w:rsidDel="007D446A">
          <w:delText xml:space="preserve">EU </w:delText>
        </w:r>
        <w:r w:rsidR="0052454A" w:rsidDel="007D446A">
          <w:delText>M</w:delText>
        </w:r>
        <w:r w:rsidDel="007D446A">
          <w:delText xml:space="preserve">ember </w:delText>
        </w:r>
        <w:r w:rsidR="0052454A" w:rsidDel="007D446A">
          <w:delText>S</w:delText>
        </w:r>
        <w:r w:rsidDel="007D446A">
          <w:delText>tates</w:delText>
        </w:r>
        <w:r w:rsidR="0052454A" w:rsidDel="007D446A">
          <w:delText xml:space="preserve"> as a whole</w:delText>
        </w:r>
        <w:r w:rsidDel="007D446A">
          <w:delText xml:space="preserve">. The </w:delText>
        </w:r>
        <w:commentRangeStart w:id="27"/>
        <w:r w:rsidR="0052454A" w:rsidDel="007D446A">
          <w:delText xml:space="preserve">annual reduction </w:delText>
        </w:r>
        <w:r w:rsidDel="007D446A">
          <w:delText>rate</w:delText>
        </w:r>
        <w:commentRangeEnd w:id="27"/>
        <w:r w:rsidR="00BF7B3A" w:rsidDel="007D446A">
          <w:rPr>
            <w:rStyle w:val="CommentReference"/>
          </w:rPr>
          <w:commentReference w:id="27"/>
        </w:r>
        <w:r w:rsidDel="007D446A">
          <w:delText xml:space="preserve"> </w:delText>
        </w:r>
        <w:r w:rsidR="00BF7B3A" w:rsidDel="007D446A">
          <w:delText xml:space="preserve">will be fixed in accordance with </w:delText>
        </w:r>
        <w:r w:rsidDel="007D446A">
          <w:delText xml:space="preserve">the recently </w:delText>
        </w:r>
        <w:r w:rsidR="00BF7B3A" w:rsidDel="007D446A">
          <w:delText xml:space="preserve">agreed </w:delText>
        </w:r>
        <w:r w:rsidDel="007D446A">
          <w:delText>commit</w:delText>
        </w:r>
        <w:r w:rsidR="00BF7B3A" w:rsidDel="007D446A">
          <w:delText xml:space="preserve">ment by the EU </w:delText>
        </w:r>
        <w:r w:rsidDel="007D446A">
          <w:delText>to reduc</w:delText>
        </w:r>
        <w:r w:rsidR="00BF7B3A" w:rsidDel="007D446A">
          <w:delText>e</w:delText>
        </w:r>
        <w:r w:rsidDel="007D446A">
          <w:delText xml:space="preserve"> </w:delText>
        </w:r>
        <w:r w:rsidR="00BF7B3A" w:rsidDel="007D446A">
          <w:delText xml:space="preserve">greenhouse gas </w:delText>
        </w:r>
        <w:r w:rsidDel="007D446A">
          <w:delText>emission</w:delText>
        </w:r>
        <w:r w:rsidR="00BF7B3A" w:rsidDel="007D446A">
          <w:delText>s</w:delText>
        </w:r>
        <w:r w:rsidDel="007D446A">
          <w:delText xml:space="preserve"> by 55% by 2030. The burden of reducing emissions is </w:delText>
        </w:r>
        <w:r w:rsidR="00177FFC" w:rsidDel="007D446A">
          <w:delText xml:space="preserve">moreover allocated </w:delText>
        </w:r>
        <w:r w:rsidDel="007D446A">
          <w:delText xml:space="preserve">among EU member states by setting national reduction targets. Emissions from sectors not covered by the EU ETS </w:delText>
        </w:r>
        <w:r w:rsidR="00BF7B3A" w:rsidDel="007D446A">
          <w:delText>are</w:delText>
        </w:r>
        <w:r w:rsidDel="007D446A">
          <w:delText xml:space="preserve"> </w:delText>
        </w:r>
        <w:r w:rsidR="00177FFC" w:rsidDel="007D446A">
          <w:delText xml:space="preserve">determined </w:delText>
        </w:r>
        <w:r w:rsidDel="007D446A">
          <w:delText xml:space="preserve">through the Effort Sharing </w:delText>
        </w:r>
        <w:r w:rsidR="00BF7B3A" w:rsidDel="007D446A">
          <w:delText>Regulation</w:delText>
        </w:r>
        <w:r w:rsidDel="007D446A">
          <w:delText xml:space="preserve">, translating the </w:delText>
        </w:r>
        <w:r w:rsidR="00177FFC" w:rsidDel="007D446A">
          <w:delText xml:space="preserve">overall </w:delText>
        </w:r>
        <w:r w:rsidDel="007D446A">
          <w:delText xml:space="preserve">55% reduction target into national targets for </w:delText>
        </w:r>
        <w:r w:rsidR="00177FFC" w:rsidDel="007D446A">
          <w:delText>each M</w:delText>
        </w:r>
        <w:r w:rsidDel="007D446A">
          <w:delText xml:space="preserve">ember </w:delText>
        </w:r>
        <w:r w:rsidR="00177FFC" w:rsidDel="007D446A">
          <w:delText>S</w:delText>
        </w:r>
        <w:r w:rsidDel="007D446A">
          <w:delText xml:space="preserve">tate. The national targets are based on Member States’ relative wealth, measured by gross domestic product (GDP) per capita, to ensure a just transition. </w:delText>
        </w:r>
        <w:commentRangeStart w:id="28"/>
        <w:r w:rsidR="00177FFC" w:rsidDel="007D446A">
          <w:delText xml:space="preserve">Still, some countries </w:delText>
        </w:r>
        <w:r w:rsidDel="007D446A">
          <w:delText xml:space="preserve">have </w:delText>
        </w:r>
        <w:r w:rsidR="00067456" w:rsidDel="007D446A">
          <w:delText xml:space="preserve">unilateral reduction </w:delText>
        </w:r>
        <w:r w:rsidDel="007D446A">
          <w:delText xml:space="preserve">targets for emissions </w:delText>
        </w:r>
        <w:r w:rsidR="00445D7C" w:rsidDel="007D446A">
          <w:delText>not</w:delText>
        </w:r>
        <w:r w:rsidR="00067456" w:rsidDel="007D446A">
          <w:delText xml:space="preserve"> </w:delText>
        </w:r>
        <w:r w:rsidDel="007D446A">
          <w:delText>governed by the EU ETS</w:delText>
        </w:r>
        <w:r w:rsidR="00445D7C" w:rsidDel="007D446A">
          <w:delText>, such as the Swedish carbon tax</w:delText>
        </w:r>
        <w:r w:rsidDel="007D446A">
          <w:delText xml:space="preserve">. </w:delText>
        </w:r>
        <w:commentRangeStart w:id="29"/>
        <w:commentRangeEnd w:id="28"/>
        <w:r w:rsidR="00067456" w:rsidDel="007D446A">
          <w:delText xml:space="preserve">These targets </w:delText>
        </w:r>
        <w:r w:rsidR="00067456" w:rsidDel="007D446A">
          <w:rPr>
            <w:rStyle w:val="CommentReference"/>
          </w:rPr>
          <w:commentReference w:id="28"/>
        </w:r>
        <w:r w:rsidR="00067456" w:rsidDel="007D446A">
          <w:delText xml:space="preserve">may distort </w:delText>
        </w:r>
        <w:r w:rsidDel="007D446A">
          <w:delText xml:space="preserve">the </w:delText>
        </w:r>
        <w:r w:rsidR="00067456" w:rsidDel="007D446A">
          <w:delText xml:space="preserve">market price of </w:delText>
        </w:r>
        <w:r w:rsidDel="007D446A">
          <w:delText>CO</w:delText>
        </w:r>
      </w:del>
      <m:oMath>
        <m:sSub>
          <m:sSubPr>
            <m:ctrlPr>
              <w:del w:id="30" w:author="Tim Tørnes Pedersen" w:date="2021-11-18T17:58:00Z">
                <w:rPr>
                  <w:rFonts w:ascii="Cambria Math" w:hAnsi="Cambria Math"/>
                </w:rPr>
              </w:del>
            </m:ctrlPr>
          </m:sSubPr>
          <m:e>
            <m:r>
              <w:del w:id="31" w:author="Tim Tørnes Pedersen" w:date="2021-11-18T17:58:00Z">
                <w:rPr>
                  <w:rFonts w:ascii="Cambria Math" w:hAnsi="Cambria Math"/>
                </w:rPr>
                <m:t>​</m:t>
              </w:del>
            </m:r>
          </m:e>
          <m:sub>
            <m:r>
              <w:del w:id="32" w:author="Tim Tørnes Pedersen" w:date="2021-11-18T17:58:00Z">
                <w:rPr>
                  <w:rFonts w:ascii="Cambria Math" w:hAnsi="Cambria Math"/>
                </w:rPr>
                <m:t>2</m:t>
              </w:del>
            </m:r>
          </m:sub>
        </m:sSub>
      </m:oMath>
      <w:del w:id="33" w:author="Tim Tørnes Pedersen" w:date="2021-11-18T17:58:00Z">
        <w:r w:rsidDel="007D446A">
          <w:delText xml:space="preserve"> </w:delText>
        </w:r>
        <w:r w:rsidR="00067456" w:rsidDel="007D446A">
          <w:delText xml:space="preserve">allowances in </w:delText>
        </w:r>
        <w:r w:rsidDel="007D446A">
          <w:delText xml:space="preserve">the EU ETS </w:delText>
        </w:r>
        <w:r w:rsidR="00177FFC" w:rsidDel="007D446A">
          <w:delText xml:space="preserve"> </w:delText>
        </w:r>
        <w:r w:rsidR="00067456" w:rsidDel="007D446A">
          <w:delText xml:space="preserve">and </w:delText>
        </w:r>
        <w:r w:rsidDel="007D446A">
          <w:delText xml:space="preserve">lead to carbon leakage </w:delText>
        </w:r>
        <w:r w:rsidR="00067456" w:rsidDel="007D446A">
          <w:delText xml:space="preserve">which </w:delText>
        </w:r>
        <w:r w:rsidR="00177FFC" w:rsidDel="007D446A">
          <w:delText xml:space="preserve">may </w:delText>
        </w:r>
        <w:r w:rsidDel="007D446A">
          <w:delText xml:space="preserve">decrease </w:delText>
        </w:r>
        <w:r w:rsidR="00177FFC" w:rsidDel="007D446A">
          <w:delText xml:space="preserve">overall </w:delText>
        </w:r>
        <w:r w:rsidDel="007D446A">
          <w:delText>welfare .</w:delText>
        </w:r>
        <w:commentRangeEnd w:id="29"/>
        <w:r w:rsidR="00445D7C" w:rsidDel="007D446A">
          <w:rPr>
            <w:rStyle w:val="CommentReference"/>
          </w:rPr>
          <w:commentReference w:id="29"/>
        </w:r>
      </w:del>
    </w:p>
    <w:p w14:paraId="53FCDE1D" w14:textId="29242D88" w:rsidR="00A4478A" w:rsidDel="007D446A" w:rsidRDefault="004A0387">
      <w:pPr>
        <w:pStyle w:val="BodyText"/>
        <w:rPr>
          <w:del w:id="34" w:author="Tim Tørnes Pedersen" w:date="2021-11-18T17:58:00Z"/>
        </w:rPr>
      </w:pPr>
      <w:del w:id="35" w:author="Tim Tørnes Pedersen" w:date="2021-11-18T17:58:00Z">
        <w:r w:rsidDel="007D446A">
          <w:delText xml:space="preserve">The European power sector is on the verge of a major </w:delText>
        </w:r>
        <w:commentRangeStart w:id="36"/>
        <w:r w:rsidDel="007D446A">
          <w:delText>trans</w:delText>
        </w:r>
        <w:r w:rsidR="00067456" w:rsidDel="007D446A">
          <w:delText>formation</w:delText>
        </w:r>
        <w:commentRangeEnd w:id="36"/>
        <w:r w:rsidR="00067456" w:rsidDel="007D446A">
          <w:rPr>
            <w:rStyle w:val="CommentReference"/>
          </w:rPr>
          <w:commentReference w:id="36"/>
        </w:r>
        <w:r w:rsidDel="007D446A">
          <w:delText xml:space="preserve"> from a fossil-</w:delText>
        </w:r>
        <w:r w:rsidR="00067456" w:rsidDel="007D446A">
          <w:delText xml:space="preserve">fuel </w:delText>
        </w:r>
        <w:r w:rsidDel="007D446A">
          <w:delText>based system to rel</w:delText>
        </w:r>
        <w:r w:rsidR="00063410" w:rsidDel="007D446A">
          <w:delText xml:space="preserve">y mainly </w:delText>
        </w:r>
        <w:r w:rsidDel="007D446A">
          <w:delText xml:space="preserve">on renewable </w:delText>
        </w:r>
        <w:r w:rsidR="001A7BF3" w:rsidDel="007D446A">
          <w:delText xml:space="preserve">and low-carbon </w:delText>
        </w:r>
        <w:r w:rsidDel="007D446A">
          <w:delText xml:space="preserve">resources. However, the starting </w:delText>
        </w:r>
        <w:r w:rsidR="00063410" w:rsidDel="007D446A">
          <w:delText xml:space="preserve">point differs widely, </w:delText>
        </w:r>
        <w:r w:rsidDel="007D446A">
          <w:delText xml:space="preserve">with some countries </w:delText>
        </w:r>
        <w:r w:rsidR="00A600DE" w:rsidDel="007D446A">
          <w:delText xml:space="preserve">having </w:delText>
        </w:r>
        <w:r w:rsidDel="007D446A">
          <w:delText xml:space="preserve">already high shares of carbon-neutral energy sources, </w:delText>
        </w:r>
        <w:r w:rsidR="00A600DE" w:rsidDel="007D446A">
          <w:delText xml:space="preserve">while </w:delText>
        </w:r>
        <w:r w:rsidDel="007D446A">
          <w:delText xml:space="preserve">other countries still </w:delText>
        </w:r>
        <w:r w:rsidR="00A600DE" w:rsidDel="007D446A">
          <w:delText xml:space="preserve">are deeply </w:delText>
        </w:r>
        <w:r w:rsidDel="007D446A">
          <w:delText>reliant on fossil fuels . The trans</w:delText>
        </w:r>
        <w:r w:rsidR="00A600DE" w:rsidDel="007D446A">
          <w:delText xml:space="preserve">formation </w:delText>
        </w:r>
        <w:r w:rsidDel="007D446A">
          <w:delText xml:space="preserve">of </w:delText>
        </w:r>
        <w:r w:rsidR="00A600DE" w:rsidDel="007D446A">
          <w:delText xml:space="preserve">domestic </w:delText>
        </w:r>
        <w:r w:rsidDel="007D446A">
          <w:delText xml:space="preserve">energy supply </w:delText>
        </w:r>
        <w:r w:rsidR="00A600DE" w:rsidDel="007D446A">
          <w:delText xml:space="preserve">is challenged </w:delText>
        </w:r>
        <w:r w:rsidDel="007D446A">
          <w:delText xml:space="preserve">by several factors of technical, economic </w:delText>
        </w:r>
        <w:r w:rsidR="00A600DE" w:rsidDel="007D446A">
          <w:delText>and</w:delText>
        </w:r>
        <w:r w:rsidDel="007D446A">
          <w:delText xml:space="preserve"> political </w:delText>
        </w:r>
        <w:r w:rsidR="00A600DE" w:rsidDel="007D446A">
          <w:delText>nature.</w:delText>
        </w:r>
        <w:r w:rsidDel="007D446A">
          <w:delText xml:space="preserve"> The </w:delText>
        </w:r>
        <w:r w:rsidR="00A600DE" w:rsidDel="007D446A">
          <w:delText xml:space="preserve">access to </w:delText>
        </w:r>
        <w:r w:rsidDel="007D446A">
          <w:delText xml:space="preserve">renewable resources, currently </w:delText>
        </w:r>
        <w:r w:rsidR="00A600DE" w:rsidDel="007D446A">
          <w:delText xml:space="preserve">operating power </w:delText>
        </w:r>
        <w:r w:rsidDel="007D446A">
          <w:delText xml:space="preserve">plants, and </w:delText>
        </w:r>
        <w:r w:rsidR="00A600DE" w:rsidDel="007D446A">
          <w:delText xml:space="preserve">availability </w:delText>
        </w:r>
        <w:r w:rsidDel="007D446A">
          <w:delText>of international transmission</w:delText>
        </w:r>
        <w:r w:rsidR="00C556C5" w:rsidDel="007D446A">
          <w:delText>s</w:delText>
        </w:r>
        <w:r w:rsidDel="007D446A">
          <w:delText xml:space="preserve"> connections are </w:delText>
        </w:r>
        <w:r w:rsidR="00A600DE" w:rsidDel="007D446A">
          <w:delText xml:space="preserve">some of the key </w:delText>
        </w:r>
        <w:r w:rsidDel="007D446A">
          <w:delText xml:space="preserve">technical </w:delText>
        </w:r>
        <w:r w:rsidR="00C556C5" w:rsidDel="007D446A">
          <w:delText>parameters.</w:delText>
        </w:r>
        <w:r w:rsidDel="007D446A">
          <w:delText xml:space="preserve"> Figure </w:delText>
        </w:r>
        <w:r w:rsidR="00171BF8" w:rsidDel="007D446A">
          <w:fldChar w:fldCharType="begin"/>
        </w:r>
        <w:r w:rsidR="00171BF8" w:rsidDel="007D446A">
          <w:delInstrText xml:space="preserve"> HYPERLINK \l "fig:starting_point" \h </w:delInstrText>
        </w:r>
        <w:r w:rsidR="00171BF8" w:rsidDel="007D446A">
          <w:fldChar w:fldCharType="separate"/>
        </w:r>
        <w:r w:rsidDel="007D446A">
          <w:rPr>
            <w:rStyle w:val="Hyperlink"/>
          </w:rPr>
          <w:delText>[fig:starting_point]</w:delText>
        </w:r>
        <w:r w:rsidR="00171BF8" w:rsidDel="007D446A">
          <w:rPr>
            <w:rStyle w:val="Hyperlink"/>
          </w:rPr>
          <w:fldChar w:fldCharType="end"/>
        </w:r>
        <w:r w:rsidDel="007D446A">
          <w:delText xml:space="preserve"> a) shows the capacity of plants installed today </w:delText>
        </w:r>
        <w:r w:rsidR="00C556C5" w:rsidDel="007D446A">
          <w:delText xml:space="preserve">and </w:delText>
        </w:r>
        <w:r w:rsidDel="007D446A">
          <w:delText xml:space="preserve">expected to </w:delText>
        </w:r>
        <w:r w:rsidR="00C556C5" w:rsidDel="007D446A">
          <w:delText xml:space="preserve">remain </w:delText>
        </w:r>
        <w:r w:rsidDel="007D446A">
          <w:delText xml:space="preserve">in operation </w:delText>
        </w:r>
        <w:r w:rsidR="00C556C5" w:rsidDel="007D446A">
          <w:delText>by</w:delText>
        </w:r>
        <w:r w:rsidDel="007D446A">
          <w:delText xml:space="preserve"> 2030. It is clear, that the </w:delText>
        </w:r>
        <w:r w:rsidR="00C556C5" w:rsidDel="007D446A">
          <w:delText xml:space="preserve">premises </w:delText>
        </w:r>
        <w:r w:rsidDel="007D446A">
          <w:delText xml:space="preserve">for rapid decarbonization </w:delText>
        </w:r>
        <w:r w:rsidR="00C556C5" w:rsidDel="007D446A">
          <w:delText xml:space="preserve">are </w:delText>
        </w:r>
        <w:r w:rsidDel="007D446A">
          <w:delText xml:space="preserve">very diverse, with some countries relying heavily on coal and oil, </w:delText>
        </w:r>
        <w:r w:rsidR="00C556C5" w:rsidDel="007D446A">
          <w:delText xml:space="preserve">while </w:delText>
        </w:r>
        <w:r w:rsidDel="007D446A">
          <w:delText>other</w:delText>
        </w:r>
        <w:r w:rsidR="00C556C5" w:rsidDel="007D446A">
          <w:delText>s</w:delText>
        </w:r>
        <w:r w:rsidDel="007D446A">
          <w:delText xml:space="preserve"> hav</w:delText>
        </w:r>
        <w:r w:rsidR="00870FB7" w:rsidDel="007D446A">
          <w:delText xml:space="preserve">e a large pool of </w:delText>
        </w:r>
        <w:r w:rsidDel="007D446A">
          <w:delText xml:space="preserve">renewable </w:delText>
        </w:r>
        <w:r w:rsidR="00870FB7" w:rsidDel="007D446A">
          <w:delText xml:space="preserve">power </w:delText>
        </w:r>
        <w:r w:rsidDel="007D446A">
          <w:delText xml:space="preserve">generators. Figure </w:delText>
        </w:r>
        <w:r w:rsidR="00171BF8" w:rsidDel="007D446A">
          <w:fldChar w:fldCharType="begin"/>
        </w:r>
        <w:r w:rsidR="00171BF8" w:rsidDel="007D446A">
          <w:delInstrText xml:space="preserve"> HYPERLINK \l "fig:starting_point" \h </w:delInstrText>
        </w:r>
        <w:r w:rsidR="00171BF8" w:rsidDel="007D446A">
          <w:fldChar w:fldCharType="separate"/>
        </w:r>
        <w:r w:rsidDel="007D446A">
          <w:rPr>
            <w:rStyle w:val="Hyperlink"/>
          </w:rPr>
          <w:delText>[fig:starting_point]</w:delText>
        </w:r>
        <w:r w:rsidR="00171BF8" w:rsidDel="007D446A">
          <w:rPr>
            <w:rStyle w:val="Hyperlink"/>
          </w:rPr>
          <w:fldChar w:fldCharType="end"/>
        </w:r>
        <w:r w:rsidDel="007D446A">
          <w:delText xml:space="preserve"> b) shows the </w:delText>
        </w:r>
        <w:r w:rsidR="00870FB7" w:rsidDel="007D446A">
          <w:delText xml:space="preserve">potentials for </w:delText>
        </w:r>
        <w:r w:rsidDel="007D446A">
          <w:delText>renewable</w:delText>
        </w:r>
        <w:r w:rsidR="00870FB7" w:rsidDel="007D446A">
          <w:delText>s per Member State</w:delText>
        </w:r>
        <w:r w:rsidR="00445D7C" w:rsidDel="007D446A">
          <w:delText>. Renewable potentials are</w:delText>
        </w:r>
        <w:commentRangeStart w:id="37"/>
        <w:r w:rsidDel="007D446A">
          <w:delText xml:space="preserve"> calculated as </w:delText>
        </w:r>
        <w:r w:rsidR="00B31E35" w:rsidDel="007D446A">
          <w:delText xml:space="preserve">geographical potential for renewable capacity multiplied with </w:delText>
        </w:r>
        <w:r w:rsidDel="007D446A">
          <w:delText xml:space="preserve">the average </w:delText>
        </w:r>
        <w:r w:rsidR="00B31E35" w:rsidDel="007D446A">
          <w:delText xml:space="preserve">national </w:delText>
        </w:r>
        <w:r w:rsidDel="007D446A">
          <w:delText xml:space="preserve">capacity factor </w:delText>
        </w:r>
        <w:r w:rsidR="00B31E35" w:rsidDel="007D446A">
          <w:delText xml:space="preserve">for the given renewable resource </w:delText>
        </w:r>
        <w:r w:rsidDel="007D446A">
          <w:delText xml:space="preserve">(reference for geographical potentials). </w:delText>
        </w:r>
        <w:commentRangeEnd w:id="37"/>
        <w:r w:rsidR="00870FB7" w:rsidDel="007D446A">
          <w:rPr>
            <w:rStyle w:val="CommentReference"/>
          </w:rPr>
          <w:commentReference w:id="37"/>
        </w:r>
        <w:r w:rsidR="00870FB7" w:rsidDel="007D446A">
          <w:delText>It is evident that</w:delText>
        </w:r>
        <w:r w:rsidDel="007D446A">
          <w:delText xml:space="preserve"> the renewable potentials </w:delText>
        </w:r>
        <w:r w:rsidR="00870FB7" w:rsidDel="007D446A">
          <w:delText xml:space="preserve">are unrelated to </w:delText>
        </w:r>
        <w:r w:rsidDel="007D446A">
          <w:delText xml:space="preserve">country size </w:delText>
        </w:r>
        <w:r w:rsidR="00870FB7" w:rsidDel="007D446A">
          <w:delText xml:space="preserve">and </w:delText>
        </w:r>
        <w:r w:rsidDel="007D446A">
          <w:delText>energy demand. The vastly different starting points of member states should be capture</w:delText>
        </w:r>
        <w:r w:rsidR="00DB083F" w:rsidDel="007D446A">
          <w:delText>d</w:delText>
        </w:r>
        <w:r w:rsidDel="007D446A">
          <w:delText xml:space="preserve"> by the </w:delText>
        </w:r>
        <w:commentRangeStart w:id="38"/>
        <w:r w:rsidDel="007D446A">
          <w:delText xml:space="preserve">EU ETS </w:delText>
        </w:r>
        <w:r w:rsidR="001A7BF3" w:rsidDel="007D446A">
          <w:delText>and</w:delText>
        </w:r>
        <w:r w:rsidDel="007D446A">
          <w:delText xml:space="preserve"> the Effort Sharing Regulation  </w:delText>
        </w:r>
        <w:commentRangeEnd w:id="38"/>
        <w:r w:rsidR="00870FB7" w:rsidDel="007D446A">
          <w:rPr>
            <w:rStyle w:val="CommentReference"/>
          </w:rPr>
          <w:commentReference w:id="38"/>
        </w:r>
        <w:r w:rsidDel="007D446A">
          <w:delText>if a just transition is to be achieved.</w:delText>
        </w:r>
      </w:del>
    </w:p>
    <w:p w14:paraId="26E1E676" w14:textId="7635787A" w:rsidR="00A4478A" w:rsidDel="007D446A" w:rsidRDefault="004A0387">
      <w:pPr>
        <w:pStyle w:val="BodyText"/>
        <w:rPr>
          <w:del w:id="39" w:author="Tim Tørnes Pedersen" w:date="2021-11-18T17:58:00Z"/>
        </w:rPr>
      </w:pPr>
      <w:del w:id="40" w:author="Tim Tørnes Pedersen" w:date="2021-11-18T17:58:00Z">
        <w:r w:rsidDel="007D446A">
          <w:rPr>
            <w:noProof/>
          </w:rPr>
          <w:drawing>
            <wp:inline distT="0" distB="0" distL="0" distR="0" wp14:anchorId="40166D0F" wp14:editId="3762C0AD">
              <wp:extent cx="5334000" cy="2952870"/>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starting_point.pdf"/>
                      <pic:cNvPicPr>
                        <a:picLocks noChangeAspect="1" noChangeArrowheads="1"/>
                      </pic:cNvPicPr>
                    </pic:nvPicPr>
                    <pic:blipFill>
                      <a:blip r:embed="rId12"/>
                      <a:stretch>
                        <a:fillRect/>
                      </a:stretch>
                    </pic:blipFill>
                    <pic:spPr bwMode="auto">
                      <a:xfrm>
                        <a:off x="0" y="0"/>
                        <a:ext cx="5334000" cy="2952870"/>
                      </a:xfrm>
                      <a:prstGeom prst="rect">
                        <a:avLst/>
                      </a:prstGeom>
                      <a:noFill/>
                      <a:ln w="9525">
                        <a:noFill/>
                        <a:headEnd/>
                        <a:tailEnd/>
                      </a:ln>
                    </pic:spPr>
                  </pic:pic>
                </a:graphicData>
              </a:graphic>
            </wp:inline>
          </w:drawing>
        </w:r>
      </w:del>
    </w:p>
    <w:p w14:paraId="4353143C" w14:textId="5D5B185A" w:rsidR="00A4478A" w:rsidDel="007D446A" w:rsidRDefault="00DB083F">
      <w:pPr>
        <w:pStyle w:val="BodyText"/>
        <w:rPr>
          <w:del w:id="41" w:author="Tim Tørnes Pedersen" w:date="2021-11-18T17:58:00Z"/>
        </w:rPr>
      </w:pPr>
      <w:del w:id="42" w:author="Tim Tørnes Pedersen" w:date="2021-11-18T17:58:00Z">
        <w:r w:rsidDel="007D446A">
          <w:delText xml:space="preserve">A uniform </w:delText>
        </w:r>
        <w:r w:rsidR="004A0387" w:rsidDel="007D446A">
          <w:delText>CO</w:delText>
        </w:r>
      </w:del>
      <m:oMath>
        <m:sSub>
          <m:sSubPr>
            <m:ctrlPr>
              <w:del w:id="43" w:author="Tim Tørnes Pedersen" w:date="2021-11-18T17:58:00Z">
                <w:rPr>
                  <w:rFonts w:ascii="Cambria Math" w:hAnsi="Cambria Math"/>
                </w:rPr>
              </w:del>
            </m:ctrlPr>
          </m:sSubPr>
          <m:e>
            <m:r>
              <w:del w:id="44" w:author="Tim Tørnes Pedersen" w:date="2021-11-18T17:58:00Z">
                <w:rPr>
                  <w:rFonts w:ascii="Cambria Math" w:hAnsi="Cambria Math"/>
                </w:rPr>
                <m:t>​</m:t>
              </w:del>
            </m:r>
          </m:e>
          <m:sub>
            <m:r>
              <w:del w:id="45" w:author="Tim Tørnes Pedersen" w:date="2021-11-18T17:58:00Z">
                <w:rPr>
                  <w:rFonts w:ascii="Cambria Math" w:hAnsi="Cambria Math"/>
                </w:rPr>
                <m:t>2</m:t>
              </w:del>
            </m:r>
          </m:sub>
        </m:sSub>
      </m:oMath>
      <w:del w:id="46" w:author="Tim Tørnes Pedersen" w:date="2021-11-18T17:58:00Z">
        <w:r w:rsidR="004A0387" w:rsidDel="007D446A">
          <w:delText xml:space="preserve"> price is </w:delText>
        </w:r>
        <w:r w:rsidDel="007D446A">
          <w:delText xml:space="preserve">said </w:delText>
        </w:r>
        <w:r w:rsidR="004A0387" w:rsidDel="007D446A">
          <w:delText>to be the most eff</w:delText>
        </w:r>
        <w:r w:rsidDel="007D446A">
          <w:delText xml:space="preserve">icient </w:delText>
        </w:r>
        <w:r w:rsidR="004A0387" w:rsidDel="007D446A">
          <w:delText xml:space="preserve">way </w:delText>
        </w:r>
        <w:r w:rsidDel="007D446A">
          <w:delText>t</w:delText>
        </w:r>
        <w:r w:rsidR="004A0387" w:rsidDel="007D446A">
          <w:delText>o achiev</w:delText>
        </w:r>
        <w:r w:rsidDel="007D446A">
          <w:delText>e</w:delText>
        </w:r>
        <w:r w:rsidR="004A0387" w:rsidDel="007D446A">
          <w:delText xml:space="preserve"> emission</w:delText>
        </w:r>
        <w:r w:rsidDel="007D446A">
          <w:delText>s</w:delText>
        </w:r>
        <w:r w:rsidR="004A0387" w:rsidDel="007D446A">
          <w:delText xml:space="preserve"> reductions . </w:delText>
        </w:r>
        <w:r w:rsidDel="007D446A">
          <w:delText xml:space="preserve">However, with the uniform </w:delText>
        </w:r>
        <w:r w:rsidR="004A0387" w:rsidDel="007D446A">
          <w:delText>CO</w:delText>
        </w:r>
      </w:del>
      <m:oMath>
        <m:sSub>
          <m:sSubPr>
            <m:ctrlPr>
              <w:del w:id="47" w:author="Tim Tørnes Pedersen" w:date="2021-11-18T17:58:00Z">
                <w:rPr>
                  <w:rFonts w:ascii="Cambria Math" w:hAnsi="Cambria Math"/>
                </w:rPr>
              </w:del>
            </m:ctrlPr>
          </m:sSubPr>
          <m:e>
            <m:r>
              <w:del w:id="48" w:author="Tim Tørnes Pedersen" w:date="2021-11-18T17:58:00Z">
                <w:rPr>
                  <w:rFonts w:ascii="Cambria Math" w:hAnsi="Cambria Math"/>
                </w:rPr>
                <m:t>​</m:t>
              </w:del>
            </m:r>
          </m:e>
          <m:sub>
            <m:r>
              <w:del w:id="49" w:author="Tim Tørnes Pedersen" w:date="2021-11-18T17:58:00Z">
                <w:rPr>
                  <w:rFonts w:ascii="Cambria Math" w:hAnsi="Cambria Math"/>
                </w:rPr>
                <m:t>2</m:t>
              </w:del>
            </m:r>
          </m:sub>
        </m:sSub>
      </m:oMath>
      <w:del w:id="50" w:author="Tim Tørnes Pedersen" w:date="2021-11-18T17:58:00Z">
        <w:r w:rsidR="004A0387" w:rsidDel="007D446A">
          <w:delText xml:space="preserve"> price, </w:delText>
        </w:r>
        <w:r w:rsidDel="007D446A">
          <w:delText xml:space="preserve">the </w:delText>
        </w:r>
        <w:r w:rsidR="004A0387" w:rsidDel="007D446A">
          <w:delText>justice of the trans</w:delText>
        </w:r>
        <w:r w:rsidDel="007D446A">
          <w:delText xml:space="preserve">formation </w:delText>
        </w:r>
        <w:r w:rsidR="004A0387" w:rsidDel="007D446A">
          <w:delText xml:space="preserve">cannot be ensured. </w:delText>
        </w:r>
        <w:r w:rsidDel="007D446A">
          <w:delText xml:space="preserve">Allocating </w:delText>
        </w:r>
        <w:r w:rsidR="004A0387" w:rsidDel="007D446A">
          <w:delText xml:space="preserve">the global carbon budget to ensure </w:delText>
        </w:r>
        <w:r w:rsidR="004C1A9F" w:rsidDel="007D446A">
          <w:delText xml:space="preserve">fairness </w:delText>
        </w:r>
        <w:r w:rsidR="004A0387" w:rsidDel="007D446A">
          <w:delText xml:space="preserve">is however a </w:delText>
        </w:r>
        <w:r w:rsidR="004C1A9F" w:rsidDel="007D446A">
          <w:delText xml:space="preserve">daunting </w:delText>
        </w:r>
        <w:r w:rsidR="004A0387" w:rsidDel="007D446A">
          <w:delText xml:space="preserve">task with many </w:delText>
        </w:r>
        <w:r w:rsidR="004C1A9F" w:rsidDel="007D446A">
          <w:delText xml:space="preserve">possible </w:delText>
        </w:r>
        <w:r w:rsidR="004A0387" w:rsidDel="007D446A">
          <w:delText xml:space="preserve">outcomes. Zhou and Wang </w:delText>
        </w:r>
        <w:r w:rsidR="004C1A9F" w:rsidDel="007D446A">
          <w:delText>identify</w:delText>
        </w:r>
        <w:r w:rsidR="004A0387" w:rsidDel="007D446A">
          <w:delText xml:space="preserve"> a range of allocation schemes</w:delText>
        </w:r>
        <w:r w:rsidR="004C1A9F" w:rsidDel="007D446A">
          <w:delText>,</w:delText>
        </w:r>
        <w:r w:rsidR="004A0387" w:rsidDel="007D446A">
          <w:delText xml:space="preserve"> based on different </w:delText>
        </w:r>
        <w:r w:rsidR="004C1A9F" w:rsidDel="007D446A">
          <w:delText xml:space="preserve">principles, such as </w:delText>
        </w:r>
        <w:r w:rsidR="004A0387" w:rsidDel="007D446A">
          <w:delText xml:space="preserve">sovereignty, egalitarianism, efficiency, horizontal equity, vertical equity and polluter pays. Other studies combine these philosophies to create more complex allocation schemes, such as the Model of Climate Justice per capita , where historical emissions along with population growth are considered. Choosing a single right allocation scheme is inherently difficult as it is not a question about costs but rather one of </w:delText>
        </w:r>
        <w:r w:rsidR="004C1A9F" w:rsidDel="007D446A">
          <w:delText>ethics.</w:delText>
        </w:r>
        <w:r w:rsidR="001A7BF3" w:rsidDel="007D446A">
          <w:delText xml:space="preserve"> </w:delText>
        </w:r>
        <w:r w:rsidR="004A0387" w:rsidDel="007D446A">
          <w:delText xml:space="preserve">Markowitz </w:delText>
        </w:r>
        <w:r w:rsidR="004C1A9F" w:rsidDel="007D446A">
          <w:delText>notes</w:delText>
        </w:r>
        <w:r w:rsidR="004A0387" w:rsidDel="007D446A">
          <w:delText xml:space="preserve"> that </w:delText>
        </w:r>
        <w:r w:rsidR="004C1A9F" w:rsidDel="007D446A">
          <w:delText xml:space="preserve">we are </w:delText>
        </w:r>
        <w:r w:rsidR="004A0387" w:rsidDel="007D446A">
          <w:delText>ill-equipped to deci</w:delText>
        </w:r>
        <w:r w:rsidR="004C1A9F" w:rsidDel="007D446A">
          <w:delText>de</w:delText>
        </w:r>
        <w:r w:rsidR="001A7BF3" w:rsidDel="007D446A">
          <w:delText>,</w:delText>
        </w:r>
        <w:r w:rsidR="004A0387" w:rsidDel="007D446A">
          <w:delText xml:space="preserve"> given the complexity of the problem, and our own complicity in causing it. </w:delText>
        </w:r>
        <w:r w:rsidR="004C1A9F" w:rsidDel="007D446A">
          <w:delText xml:space="preserve">Still, </w:delText>
        </w:r>
        <w:r w:rsidR="004A0387" w:rsidDel="007D446A">
          <w:delText>Jenkins et. al.  identif</w:delText>
        </w:r>
        <w:r w:rsidR="004C1A9F" w:rsidDel="007D446A">
          <w:delText>y</w:delText>
        </w:r>
        <w:r w:rsidR="004A0387" w:rsidDel="007D446A">
          <w:delText xml:space="preserve"> three core ten</w:delText>
        </w:r>
        <w:r w:rsidR="004C1A9F" w:rsidDel="007D446A">
          <w:delText>e</w:delText>
        </w:r>
        <w:r w:rsidR="004A0387" w:rsidDel="007D446A">
          <w:delText xml:space="preserve">ts of energy justice: Distributional, recognition, and procedural. Distributional justice recognizes the unequal distribution of environmental benefits and </w:delText>
        </w:r>
        <w:r w:rsidR="001A7BF3" w:rsidDel="007D446A">
          <w:delText xml:space="preserve">provides the rationale for </w:delText>
        </w:r>
        <w:r w:rsidR="004A0387" w:rsidDel="007D446A">
          <w:delText xml:space="preserve">this </w:delText>
        </w:r>
        <w:r w:rsidR="001A7BF3" w:rsidDel="007D446A">
          <w:delText>research.</w:delText>
        </w:r>
        <w:r w:rsidR="002279C7" w:rsidDel="007D446A">
          <w:delText xml:space="preserve"> Recognition justice states that individuals must be fairly represented and have equal rights, whereas concerns access to the decision-making process. Only distributional justice will be considered in this work. </w:delText>
        </w:r>
      </w:del>
    </w:p>
    <w:p w14:paraId="653C13B1" w14:textId="31ECE584" w:rsidR="00A4478A" w:rsidDel="007D446A" w:rsidRDefault="004A0387">
      <w:pPr>
        <w:pStyle w:val="BodyText"/>
        <w:rPr>
          <w:del w:id="51" w:author="Tim Tørnes Pedersen" w:date="2021-11-18T17:58:00Z"/>
        </w:rPr>
      </w:pPr>
      <w:del w:id="52" w:author="Tim Tørnes Pedersen" w:date="2021-11-18T17:58:00Z">
        <w:r w:rsidDel="007D446A">
          <w:delText xml:space="preserve">Schwenk-Nebbe et. al., </w:delText>
        </w:r>
        <w:r w:rsidR="00B2360A" w:rsidDel="007D446A">
          <w:delText xml:space="preserve">consider </w:delText>
        </w:r>
        <w:r w:rsidDel="007D446A">
          <w:delText xml:space="preserve">three </w:delText>
        </w:r>
        <w:r w:rsidR="00B2360A" w:rsidDel="007D446A">
          <w:delText xml:space="preserve">different allocation principles </w:delText>
        </w:r>
        <w:r w:rsidDel="007D446A">
          <w:delText xml:space="preserve">for </w:delText>
        </w:r>
        <w:r w:rsidR="00B2360A" w:rsidDel="007D446A">
          <w:delText xml:space="preserve">establishing </w:delText>
        </w:r>
        <w:r w:rsidDel="007D446A">
          <w:delText>national CO</w:delText>
        </w:r>
      </w:del>
      <m:oMath>
        <m:sSub>
          <m:sSubPr>
            <m:ctrlPr>
              <w:del w:id="53" w:author="Tim Tørnes Pedersen" w:date="2021-11-18T17:58:00Z">
                <w:rPr>
                  <w:rFonts w:ascii="Cambria Math" w:hAnsi="Cambria Math"/>
                </w:rPr>
              </w:del>
            </m:ctrlPr>
          </m:sSubPr>
          <m:e>
            <m:r>
              <w:del w:id="54" w:author="Tim Tørnes Pedersen" w:date="2021-11-18T17:58:00Z">
                <w:rPr>
                  <w:rFonts w:ascii="Cambria Math" w:hAnsi="Cambria Math"/>
                </w:rPr>
                <m:t>​</m:t>
              </w:del>
            </m:r>
          </m:e>
          <m:sub>
            <m:r>
              <w:del w:id="55" w:author="Tim Tørnes Pedersen" w:date="2021-11-18T17:58:00Z">
                <w:rPr>
                  <w:rFonts w:ascii="Cambria Math" w:hAnsi="Cambria Math"/>
                </w:rPr>
                <m:t>2</m:t>
              </w:del>
            </m:r>
          </m:sub>
        </m:sSub>
      </m:oMath>
      <w:del w:id="56" w:author="Tim Tørnes Pedersen" w:date="2021-11-18T17:58:00Z">
        <w:r w:rsidDel="007D446A">
          <w:delText xml:space="preserve"> </w:delText>
        </w:r>
        <w:r w:rsidR="00B2360A" w:rsidDel="007D446A">
          <w:delText xml:space="preserve">reduction </w:delText>
        </w:r>
        <w:r w:rsidDel="007D446A">
          <w:delText>targets in a European context</w:delText>
        </w:r>
        <w:r w:rsidR="00B2360A" w:rsidDel="007D446A">
          <w:delText xml:space="preserve"> that are of interest here</w:delText>
        </w:r>
        <w:r w:rsidDel="007D446A">
          <w:delText>. In the</w:delText>
        </w:r>
        <w:r w:rsidR="00B2360A" w:rsidDel="007D446A">
          <w:delText>ir</w:delText>
        </w:r>
        <w:r w:rsidDel="007D446A">
          <w:delText xml:space="preserve"> paper, emissions are allocated based on cost efficiency, sovereignty (local-load) and grandfathering (local-1990). The efficiency scenario </w:delText>
        </w:r>
        <w:r w:rsidR="00B2360A" w:rsidDel="007D446A">
          <w:delText xml:space="preserve">applies </w:delText>
        </w:r>
        <w:r w:rsidDel="007D446A">
          <w:delText xml:space="preserve">a </w:delText>
        </w:r>
        <w:r w:rsidR="00B2360A" w:rsidDel="007D446A">
          <w:delText xml:space="preserve">uniform </w:delText>
        </w:r>
        <w:r w:rsidDel="007D446A">
          <w:delText>CO</w:delText>
        </w:r>
      </w:del>
      <m:oMath>
        <m:sSub>
          <m:sSubPr>
            <m:ctrlPr>
              <w:del w:id="57" w:author="Tim Tørnes Pedersen" w:date="2021-11-18T17:58:00Z">
                <w:rPr>
                  <w:rFonts w:ascii="Cambria Math" w:hAnsi="Cambria Math"/>
                </w:rPr>
              </w:del>
            </m:ctrlPr>
          </m:sSubPr>
          <m:e>
            <m:r>
              <w:del w:id="58" w:author="Tim Tørnes Pedersen" w:date="2021-11-18T17:58:00Z">
                <w:rPr>
                  <w:rFonts w:ascii="Cambria Math" w:hAnsi="Cambria Math"/>
                </w:rPr>
                <m:t>​</m:t>
              </w:del>
            </m:r>
          </m:e>
          <m:sub>
            <m:r>
              <w:del w:id="59" w:author="Tim Tørnes Pedersen" w:date="2021-11-18T17:58:00Z">
                <w:rPr>
                  <w:rFonts w:ascii="Cambria Math" w:hAnsi="Cambria Math"/>
                </w:rPr>
                <m:t>2</m:t>
              </w:del>
            </m:r>
          </m:sub>
        </m:sSub>
      </m:oMath>
      <w:del w:id="60" w:author="Tim Tørnes Pedersen" w:date="2021-11-18T17:58:00Z">
        <w:r w:rsidDel="007D446A">
          <w:delText xml:space="preserve"> price, the sovereignty scenario allocates emissions proportional to national electricity demand, and the grandfathering scenario allocates </w:delText>
        </w:r>
        <w:r w:rsidR="00B2360A" w:rsidDel="007D446A">
          <w:delText xml:space="preserve">on the principle of </w:delText>
        </w:r>
        <w:r w:rsidDel="007D446A">
          <w:delText xml:space="preserve">historical emissions. In their analysis, Schwenk-Nebbe et. al. find that </w:delText>
        </w:r>
        <w:r w:rsidR="00C21876" w:rsidDel="007D446A">
          <w:delText xml:space="preserve">with </w:delText>
        </w:r>
        <w:r w:rsidDel="007D446A">
          <w:delText>the Efficiency solution</w:delText>
        </w:r>
        <w:r w:rsidR="00C21876" w:rsidDel="007D446A">
          <w:delText xml:space="preserve">, remaining </w:delText>
        </w:r>
        <w:r w:rsidDel="007D446A">
          <w:delText xml:space="preserve">emissions </w:delText>
        </w:r>
        <w:r w:rsidR="00C21876" w:rsidDel="007D446A">
          <w:delText xml:space="preserve">will be concentrated </w:delText>
        </w:r>
        <w:r w:rsidDel="007D446A">
          <w:delText xml:space="preserve">in a small </w:delText>
        </w:r>
        <w:r w:rsidR="00C21876" w:rsidDel="007D446A">
          <w:delText xml:space="preserve">number </w:delText>
        </w:r>
        <w:r w:rsidDel="007D446A">
          <w:delText>of countries where the cost</w:delText>
        </w:r>
        <w:r w:rsidR="00C21876" w:rsidDel="007D446A">
          <w:delText>s</w:delText>
        </w:r>
        <w:r w:rsidDel="007D446A">
          <w:delText xml:space="preserve"> of decarbonization </w:delText>
        </w:r>
        <w:r w:rsidR="00C21876" w:rsidDel="007D446A">
          <w:delText>are</w:delText>
        </w:r>
        <w:r w:rsidDel="007D446A">
          <w:delText xml:space="preserve"> highest. Allocating emissions after the Sovereignty or Grandfathering principle</w:delText>
        </w:r>
        <w:r w:rsidR="00C21876" w:rsidDel="007D446A">
          <w:delText xml:space="preserve"> respectively</w:delText>
        </w:r>
        <w:r w:rsidDel="007D446A">
          <w:delText xml:space="preserve"> will distribute </w:delText>
        </w:r>
        <w:r w:rsidR="00C21876" w:rsidDel="007D446A">
          <w:delText xml:space="preserve">remaining </w:delText>
        </w:r>
        <w:r w:rsidDel="007D446A">
          <w:delText xml:space="preserve">emissions more </w:delText>
        </w:r>
        <w:r w:rsidR="00C21876" w:rsidDel="007D446A">
          <w:delText>even</w:delText>
        </w:r>
        <w:r w:rsidDel="007D446A">
          <w:delText xml:space="preserve">ly </w:delText>
        </w:r>
        <w:r w:rsidR="00C21876" w:rsidDel="007D446A">
          <w:delText xml:space="preserve">while implying </w:delText>
        </w:r>
        <w:r w:rsidR="001A7BF3" w:rsidDel="007D446A">
          <w:delText xml:space="preserve">a spread in </w:delText>
        </w:r>
        <w:r w:rsidR="00376C49" w:rsidDel="007D446A">
          <w:delText xml:space="preserve">unit </w:delText>
        </w:r>
        <w:r w:rsidDel="007D446A">
          <w:delText xml:space="preserve">abatement costs and higher total system cost. Bauer et. al.  studied the trade-off to be made between economic efficiency and sovereignty in a global context using a multi-objective approach. Their findings indicate a highly non-linear trade-off between efficiency and sovereignty, </w:delText>
        </w:r>
        <w:r w:rsidR="00376C49" w:rsidDel="007D446A">
          <w:delText xml:space="preserve">where the </w:delText>
        </w:r>
        <w:r w:rsidDel="007D446A">
          <w:delText>intermediate scenario</w:delText>
        </w:r>
        <w:r w:rsidR="00376C49" w:rsidDel="007D446A">
          <w:delText xml:space="preserve">s can secure higher </w:delText>
        </w:r>
        <w:r w:rsidDel="007D446A">
          <w:delText>total benefits. The studies by Schwenk-Nebbe and Bauer do, however, only analyze a fraction of the possible ways national CO</w:delText>
        </w:r>
      </w:del>
      <m:oMath>
        <m:sSub>
          <m:sSubPr>
            <m:ctrlPr>
              <w:del w:id="61" w:author="Tim Tørnes Pedersen" w:date="2021-11-18T17:58:00Z">
                <w:rPr>
                  <w:rFonts w:ascii="Cambria Math" w:hAnsi="Cambria Math"/>
                </w:rPr>
              </w:del>
            </m:ctrlPr>
          </m:sSubPr>
          <m:e>
            <m:r>
              <w:del w:id="62" w:author="Tim Tørnes Pedersen" w:date="2021-11-18T17:58:00Z">
                <w:rPr>
                  <w:rFonts w:ascii="Cambria Math" w:hAnsi="Cambria Math"/>
                </w:rPr>
                <m:t>​</m:t>
              </w:del>
            </m:r>
          </m:e>
          <m:sub>
            <m:r>
              <w:del w:id="63" w:author="Tim Tørnes Pedersen" w:date="2021-11-18T17:58:00Z">
                <w:rPr>
                  <w:rFonts w:ascii="Cambria Math" w:hAnsi="Cambria Math"/>
                </w:rPr>
                <m:t>2</m:t>
              </w:del>
            </m:r>
          </m:sub>
        </m:sSub>
      </m:oMath>
      <w:del w:id="64" w:author="Tim Tørnes Pedersen" w:date="2021-11-18T17:58:00Z">
        <w:r w:rsidDel="007D446A">
          <w:delText xml:space="preserve"> reduction targets can be distributed. As found in , there are numerous </w:delText>
        </w:r>
        <w:r w:rsidR="00376C49" w:rsidDel="007D446A">
          <w:delText xml:space="preserve">allocation </w:delText>
        </w:r>
        <w:r w:rsidR="001A7BF3" w:rsidDel="007D446A">
          <w:delText xml:space="preserve">approaches </w:delText>
        </w:r>
        <w:r w:rsidDel="007D446A">
          <w:delText xml:space="preserve">resulting in a vast number of emission </w:delText>
        </w:r>
        <w:r w:rsidR="001A7BF3" w:rsidDel="007D446A">
          <w:delText>allocations</w:delText>
        </w:r>
        <w:r w:rsidDel="007D446A">
          <w:delText>.</w:delText>
        </w:r>
      </w:del>
    </w:p>
    <w:p w14:paraId="4CCC5B98" w14:textId="56A1FD02" w:rsidR="00A4478A" w:rsidDel="007D446A" w:rsidRDefault="004A0387">
      <w:pPr>
        <w:pStyle w:val="BodyText"/>
        <w:rPr>
          <w:del w:id="65" w:author="Tim Tørnes Pedersen" w:date="2021-11-18T17:58:00Z"/>
        </w:rPr>
      </w:pPr>
      <w:del w:id="66" w:author="Tim Tørnes Pedersen" w:date="2021-11-18T17:58:00Z">
        <w:r w:rsidDel="007D446A">
          <w:delText xml:space="preserve">In this </w:delText>
        </w:r>
        <w:r w:rsidR="00376C49" w:rsidDel="007D446A">
          <w:delText>research</w:delText>
        </w:r>
        <w:r w:rsidDel="007D446A">
          <w:delText xml:space="preserve">, a Markov Chain Monte Carlo (MCMC) method  </w:delText>
        </w:r>
        <w:r w:rsidR="00376C49" w:rsidDel="007D446A">
          <w:delText xml:space="preserve">has been </w:delText>
        </w:r>
        <w:r w:rsidDel="007D446A">
          <w:delText xml:space="preserve">employed in combination with a techno-economic optimization model of the European power supply </w:delText>
        </w:r>
        <w:r w:rsidR="00376C49" w:rsidDel="007D446A">
          <w:delText xml:space="preserve">system </w:delText>
        </w:r>
        <w:r w:rsidDel="007D446A">
          <w:delText xml:space="preserve">to </w:delText>
        </w:r>
        <w:r w:rsidR="00765039" w:rsidDel="007D446A">
          <w:delText xml:space="preserve">identify and </w:delText>
        </w:r>
        <w:r w:rsidDel="007D446A">
          <w:delText xml:space="preserve">study </w:delText>
        </w:r>
        <w:r w:rsidR="00765039" w:rsidDel="007D446A">
          <w:delText xml:space="preserve">all the possible configurations </w:delText>
        </w:r>
        <w:r w:rsidDel="007D446A">
          <w:delText>of</w:delText>
        </w:r>
        <w:r w:rsidR="00376C49" w:rsidDel="007D446A">
          <w:delText xml:space="preserve"> national reduction</w:delText>
        </w:r>
        <w:r w:rsidDel="007D446A">
          <w:delText xml:space="preserve"> target</w:delText>
        </w:r>
        <w:r w:rsidR="00765039" w:rsidDel="007D446A">
          <w:delText>s</w:delText>
        </w:r>
        <w:r w:rsidDel="007D446A">
          <w:delText xml:space="preserve">. The </w:delText>
        </w:r>
        <w:r w:rsidR="00FC0EFE" w:rsidDel="007D446A">
          <w:delText xml:space="preserve">reduction </w:delText>
        </w:r>
        <w:r w:rsidDel="007D446A">
          <w:delText xml:space="preserve">allocation </w:delText>
        </w:r>
        <w:r w:rsidR="00765039" w:rsidDel="007D446A">
          <w:delText>configurations  are repr</w:delText>
        </w:r>
        <w:r w:rsidR="00FC0EFE" w:rsidDel="007D446A">
          <w:delText>e</w:delText>
        </w:r>
        <w:r w:rsidR="00765039" w:rsidDel="007D446A">
          <w:delText>se</w:delText>
        </w:r>
        <w:r w:rsidR="00FC0EFE" w:rsidDel="007D446A">
          <w:delText>n</w:delText>
        </w:r>
        <w:r w:rsidR="00765039" w:rsidDel="007D446A">
          <w:delText xml:space="preserve">ted </w:delText>
        </w:r>
        <w:r w:rsidR="00FC0EFE" w:rsidDel="007D446A">
          <w:delText xml:space="preserve">each </w:delText>
        </w:r>
        <w:r w:rsidR="00765039" w:rsidDel="007D446A">
          <w:delText xml:space="preserve">with </w:delText>
        </w:r>
        <w:r w:rsidDel="007D446A">
          <w:delText xml:space="preserve">a </w:delText>
        </w:r>
        <w:r w:rsidR="00FC0EFE" w:rsidDel="007D446A">
          <w:delText xml:space="preserve">unique </w:delText>
        </w:r>
        <w:r w:rsidDel="007D446A">
          <w:delText xml:space="preserve">set of national reduction targets for </w:delText>
        </w:r>
        <w:r w:rsidR="00FC0EFE" w:rsidDel="007D446A">
          <w:delText xml:space="preserve">all </w:delText>
        </w:r>
        <w:r w:rsidR="00765039" w:rsidDel="007D446A">
          <w:delText xml:space="preserve">of </w:delText>
        </w:r>
        <w:r w:rsidDel="007D446A">
          <w:delText xml:space="preserve">the modeled countries. Two criteria are required of the  </w:delText>
        </w:r>
        <w:r w:rsidR="00FC0EFE" w:rsidDel="007D446A">
          <w:delText xml:space="preserve">reduction </w:delText>
        </w:r>
        <w:r w:rsidDel="007D446A">
          <w:delText xml:space="preserve">target </w:delText>
        </w:r>
        <w:r w:rsidR="00765039" w:rsidDel="007D446A">
          <w:delText>configuration</w:delText>
        </w:r>
        <w:r w:rsidDel="007D446A">
          <w:delText>s. First, a combined CO</w:delText>
        </w:r>
      </w:del>
      <m:oMath>
        <m:sSub>
          <m:sSubPr>
            <m:ctrlPr>
              <w:del w:id="67" w:author="Tim Tørnes Pedersen" w:date="2021-11-18T17:58:00Z">
                <w:rPr>
                  <w:rFonts w:ascii="Cambria Math" w:hAnsi="Cambria Math"/>
                </w:rPr>
              </w:del>
            </m:ctrlPr>
          </m:sSubPr>
          <m:e>
            <m:r>
              <w:del w:id="68" w:author="Tim Tørnes Pedersen" w:date="2021-11-18T17:58:00Z">
                <w:rPr>
                  <w:rFonts w:ascii="Cambria Math" w:hAnsi="Cambria Math"/>
                </w:rPr>
                <m:t>​</m:t>
              </w:del>
            </m:r>
          </m:e>
          <m:sub>
            <m:r>
              <w:del w:id="69" w:author="Tim Tørnes Pedersen" w:date="2021-11-18T17:58:00Z">
                <w:rPr>
                  <w:rFonts w:ascii="Cambria Math" w:hAnsi="Cambria Math"/>
                </w:rPr>
                <m:t>2</m:t>
              </w:del>
            </m:r>
          </m:sub>
        </m:sSub>
      </m:oMath>
      <w:del w:id="70" w:author="Tim Tørnes Pedersen" w:date="2021-11-18T17:58:00Z">
        <w:r w:rsidDel="007D446A">
          <w:delText xml:space="preserve"> reduction of at least 55% must be achieved by the model countries according to the EU</w:delText>
        </w:r>
        <w:r w:rsidR="00FC0EFE" w:rsidDel="007D446A">
          <w:delText>’s</w:delText>
        </w:r>
        <w:r w:rsidDel="007D446A">
          <w:delText xml:space="preserve"> 2030 Climate Target Plan. Second, the total system cost of </w:delText>
        </w:r>
        <w:r w:rsidR="00FC0EFE" w:rsidDel="007D446A">
          <w:delText xml:space="preserve">implementing </w:delText>
        </w:r>
        <w:r w:rsidDel="007D446A">
          <w:delText xml:space="preserve">the </w:delText>
        </w:r>
        <w:r w:rsidR="00FC0EFE" w:rsidDel="007D446A">
          <w:delText xml:space="preserve"> reduction </w:delText>
        </w:r>
        <w:r w:rsidDel="007D446A">
          <w:delText>target</w:delText>
        </w:r>
        <w:r w:rsidR="00FC0EFE" w:rsidDel="007D446A">
          <w:delText>s</w:delText>
        </w:r>
        <w:r w:rsidDel="007D446A">
          <w:delText xml:space="preserve">  must not increase by more than 18% relative to the cost-optimal allocation of targets. This constraint is based on the principles from Modeling to Generate Alternatives (MGA) where economically near-optimal model solutions are studied. Applying MGA methods to energy system optimization models has gained a lot of attention. MGA has, however, mainly been used to study technical flexibility among the near-optimal solutions . The method employed in this work consists of two steps. First, using a MCMC method to </w:delText>
        </w:r>
        <w:r w:rsidR="00FC0EFE" w:rsidDel="007D446A">
          <w:delText xml:space="preserve">devise </w:delText>
        </w:r>
        <w:r w:rsidDel="007D446A">
          <w:delText>a random set of national CO</w:delText>
        </w:r>
      </w:del>
      <m:oMath>
        <m:sSub>
          <m:sSubPr>
            <m:ctrlPr>
              <w:del w:id="71" w:author="Tim Tørnes Pedersen" w:date="2021-11-18T17:58:00Z">
                <w:rPr>
                  <w:rFonts w:ascii="Cambria Math" w:hAnsi="Cambria Math"/>
                </w:rPr>
              </w:del>
            </m:ctrlPr>
          </m:sSubPr>
          <m:e>
            <m:r>
              <w:del w:id="72" w:author="Tim Tørnes Pedersen" w:date="2021-11-18T17:58:00Z">
                <w:rPr>
                  <w:rFonts w:ascii="Cambria Math" w:hAnsi="Cambria Math"/>
                </w:rPr>
                <m:t>​</m:t>
              </w:del>
            </m:r>
          </m:e>
          <m:sub>
            <m:r>
              <w:del w:id="73" w:author="Tim Tørnes Pedersen" w:date="2021-11-18T17:58:00Z">
                <w:rPr>
                  <w:rFonts w:ascii="Cambria Math" w:hAnsi="Cambria Math"/>
                </w:rPr>
                <m:t>2</m:t>
              </w:del>
            </m:r>
          </m:sub>
        </m:sSub>
      </m:oMath>
      <w:del w:id="74" w:author="Tim Tørnes Pedersen" w:date="2021-11-18T17:58:00Z">
        <w:r w:rsidDel="007D446A">
          <w:delText xml:space="preserve"> reduction targets for the model countries. Second, the total system cost</w:delText>
        </w:r>
        <w:r w:rsidR="009A4322" w:rsidDel="007D446A">
          <w:delText xml:space="preserve">s of the reduction </w:delText>
        </w:r>
        <w:r w:rsidR="00765039" w:rsidDel="007D446A">
          <w:delText>configuration</w:delText>
        </w:r>
        <w:r w:rsidR="009A4322" w:rsidDel="007D446A">
          <w:delText>s</w:delText>
        </w:r>
        <w:r w:rsidDel="007D446A">
          <w:delText xml:space="preserve"> are then evaluated using an energy system optimization model. If the </w:delText>
        </w:r>
        <w:r w:rsidR="009A4322" w:rsidDel="007D446A">
          <w:delText xml:space="preserve"> reduction </w:delText>
        </w:r>
        <w:r w:rsidDel="007D446A">
          <w:delText xml:space="preserve">target </w:delText>
        </w:r>
        <w:r w:rsidR="00765039" w:rsidDel="007D446A">
          <w:delText>configuration</w:delText>
        </w:r>
        <w:r w:rsidDel="007D446A">
          <w:delText xml:space="preserve"> satisfies the two afore-mentioned criteria, it is accepted and stored. If not, the </w:delText>
        </w:r>
        <w:r w:rsidR="007D31CA" w:rsidDel="007D446A">
          <w:delText xml:space="preserve">outcome </w:delText>
        </w:r>
        <w:r w:rsidDel="007D446A">
          <w:delText xml:space="preserve">is rejected. This process is iterated until a sufficient sample size is obtained. The result is a </w:delText>
        </w:r>
        <w:r w:rsidR="009A4322" w:rsidDel="007D446A">
          <w:delText xml:space="preserve">huge </w:delText>
        </w:r>
        <w:r w:rsidDel="007D446A">
          <w:delText xml:space="preserve">set of </w:delText>
        </w:r>
        <w:r w:rsidR="009A4322" w:rsidDel="007D446A">
          <w:delText xml:space="preserve"> </w:delText>
        </w:r>
        <w:r w:rsidR="00765039" w:rsidDel="007D446A">
          <w:delText>configuration</w:delText>
        </w:r>
        <w:r w:rsidDel="007D446A">
          <w:delText xml:space="preserve">s </w:delText>
        </w:r>
        <w:r w:rsidR="009A4322" w:rsidDel="007D446A">
          <w:delText xml:space="preserve">of national reduction targets comprising </w:delText>
        </w:r>
        <w:r w:rsidDel="007D446A">
          <w:delText xml:space="preserve">all </w:delText>
        </w:r>
        <w:r w:rsidR="009A4322" w:rsidDel="007D446A">
          <w:delText xml:space="preserve">potential </w:delText>
        </w:r>
        <w:r w:rsidDel="007D446A">
          <w:delText xml:space="preserve"> </w:delText>
        </w:r>
        <w:r w:rsidR="00765039" w:rsidDel="007D446A">
          <w:delText>configuration</w:delText>
        </w:r>
        <w:r w:rsidDel="007D446A">
          <w:delText>s satisfy</w:delText>
        </w:r>
        <w:r w:rsidR="009A4322" w:rsidDel="007D446A">
          <w:delText>ing both</w:delText>
        </w:r>
        <w:r w:rsidDel="007D446A">
          <w:delText xml:space="preserve"> criteria.</w:delText>
        </w:r>
      </w:del>
    </w:p>
    <w:p w14:paraId="56E2BE71" w14:textId="70F52639" w:rsidR="00A4478A" w:rsidDel="007D446A" w:rsidRDefault="004A0387">
      <w:pPr>
        <w:pStyle w:val="BodyText"/>
        <w:rPr>
          <w:del w:id="75" w:author="Tim Tørnes Pedersen" w:date="2021-11-18T17:58:00Z"/>
        </w:rPr>
      </w:pPr>
      <w:del w:id="76" w:author="Tim Tørnes Pedersen" w:date="2021-11-18T17:58:00Z">
        <w:r w:rsidDel="007D446A">
          <w:delText xml:space="preserve">The novelty of this work lies in the combination of a power system optimization model and MCMC methods to study </w:delText>
        </w:r>
        <w:r w:rsidR="00DB61FD" w:rsidDel="007D446A">
          <w:delText xml:space="preserve">the </w:delText>
        </w:r>
        <w:r w:rsidDel="007D446A">
          <w:delText xml:space="preserve">possible </w:delText>
        </w:r>
        <w:r w:rsidR="00765039" w:rsidDel="007D446A">
          <w:delText>configuration</w:delText>
        </w:r>
        <w:r w:rsidDel="007D446A">
          <w:delText xml:space="preserve">s </w:delText>
        </w:r>
        <w:r w:rsidR="00DB61FD" w:rsidDel="007D446A">
          <w:delText xml:space="preserve">of national reduction targets </w:delText>
        </w:r>
        <w:r w:rsidDel="007D446A">
          <w:delText xml:space="preserve">in a European context. Where previous studies have used scenario-based modeling or multi-objective optimization to study a small range of possible solutions, the method applied in this work is capable of identifying a much larger range of possible </w:delText>
        </w:r>
        <w:r w:rsidR="00DB61FD" w:rsidDel="007D446A">
          <w:delText>outcomes.</w:delText>
        </w:r>
        <w:r w:rsidDel="007D446A">
          <w:delText xml:space="preserve"> Furthermore, detailed information about each </w:delText>
        </w:r>
        <w:r w:rsidR="00765039" w:rsidDel="007D446A">
          <w:delText>configuration</w:delText>
        </w:r>
        <w:r w:rsidDel="007D446A">
          <w:delText xml:space="preserve"> </w:delText>
        </w:r>
        <w:r w:rsidR="00DB61FD" w:rsidDel="007D446A">
          <w:delText xml:space="preserve">of national reduction targets can be </w:delText>
        </w:r>
        <w:r w:rsidDel="007D446A">
          <w:delText>obtained</w:delText>
        </w:r>
        <w:r w:rsidR="00DB61FD" w:rsidDel="007D446A">
          <w:delText>,</w:delText>
        </w:r>
        <w:r w:rsidDel="007D446A">
          <w:delText xml:space="preserve"> as the power system optimization model solve</w:delText>
        </w:r>
        <w:r w:rsidR="00DB61FD" w:rsidDel="007D446A">
          <w:delText>s</w:delText>
        </w:r>
        <w:r w:rsidDel="007D446A">
          <w:delText xml:space="preserve"> for each allocation scheme.</w:delText>
        </w:r>
      </w:del>
    </w:p>
    <w:p w14:paraId="53B0E84A" w14:textId="2813E1EA" w:rsidR="00A4478A" w:rsidDel="007D446A" w:rsidRDefault="004A0387">
      <w:pPr>
        <w:pStyle w:val="Heading2"/>
        <w:rPr>
          <w:del w:id="77" w:author="Tim Tørnes Pedersen" w:date="2021-11-18T17:58:00Z"/>
        </w:rPr>
      </w:pPr>
      <w:bookmarkStart w:id="78" w:name="method"/>
      <w:bookmarkEnd w:id="19"/>
      <w:del w:id="79" w:author="Tim Tørnes Pedersen" w:date="2021-11-18T17:58:00Z">
        <w:r w:rsidDel="007D446A">
          <w:delText>Method</w:delText>
        </w:r>
      </w:del>
    </w:p>
    <w:p w14:paraId="44CC46A9" w14:textId="13545C80" w:rsidR="00A4478A" w:rsidDel="007D446A" w:rsidRDefault="004A0387">
      <w:pPr>
        <w:pStyle w:val="FirstParagraph"/>
        <w:rPr>
          <w:del w:id="80" w:author="Tim Tørnes Pedersen" w:date="2021-11-18T17:58:00Z"/>
        </w:rPr>
      </w:pPr>
      <w:del w:id="81" w:author="Tim Tørnes Pedersen" w:date="2021-11-18T17:58:00Z">
        <w:r w:rsidDel="007D446A">
          <w:delText>The aim of this paper is to analyze the imp</w:delText>
        </w:r>
        <w:r w:rsidR="00F61312" w:rsidDel="007D446A">
          <w:delText xml:space="preserve">lications of different </w:delText>
        </w:r>
        <w:r w:rsidR="007D31CA" w:rsidDel="007D446A">
          <w:delText xml:space="preserve">potential </w:delText>
        </w:r>
        <w:r w:rsidR="00F61312" w:rsidDel="007D446A">
          <w:delText xml:space="preserve">allocations of the national reduction targets </w:delText>
        </w:r>
        <w:r w:rsidR="007D31CA" w:rsidDel="007D446A">
          <w:delText xml:space="preserve">and </w:delText>
        </w:r>
        <w:r w:rsidR="00F61312" w:rsidDel="007D446A">
          <w:delText>the</w:delText>
        </w:r>
        <w:r w:rsidR="007D31CA" w:rsidDel="007D446A">
          <w:delText>ir</w:delText>
        </w:r>
        <w:r w:rsidR="00F61312" w:rsidDel="007D446A">
          <w:delText xml:space="preserve"> </w:delText>
        </w:r>
        <w:r w:rsidDel="007D446A">
          <w:delText>effect</w:delText>
        </w:r>
        <w:r w:rsidR="00F61312" w:rsidDel="007D446A">
          <w:delText>s</w:delText>
        </w:r>
        <w:r w:rsidDel="007D446A">
          <w:delText xml:space="preserve"> on the European power system. </w:delText>
        </w:r>
        <w:r w:rsidR="00F61312" w:rsidDel="007D446A">
          <w:delText>T</w:delText>
        </w:r>
        <w:r w:rsidDel="007D446A">
          <w:delText xml:space="preserve">he criteria listed in Table </w:delText>
        </w:r>
        <w:r w:rsidR="00171BF8" w:rsidDel="007D446A">
          <w:fldChar w:fldCharType="begin"/>
        </w:r>
        <w:r w:rsidR="00171BF8" w:rsidDel="007D446A">
          <w:delInstrText xml:space="preserve"> HYPERLINK \l "tab:feasa" \h </w:delInstrText>
        </w:r>
        <w:r w:rsidR="00171BF8" w:rsidDel="007D446A">
          <w:fldChar w:fldCharType="separate"/>
        </w:r>
        <w:r w:rsidDel="007D446A">
          <w:rPr>
            <w:rStyle w:val="Hyperlink"/>
          </w:rPr>
          <w:delText>[tab:feasa]</w:delText>
        </w:r>
        <w:r w:rsidR="00171BF8" w:rsidDel="007D446A">
          <w:rPr>
            <w:rStyle w:val="Hyperlink"/>
          </w:rPr>
          <w:fldChar w:fldCharType="end"/>
        </w:r>
        <w:r w:rsidR="00F61312" w:rsidDel="007D446A">
          <w:rPr>
            <w:rStyle w:val="Hyperlink"/>
          </w:rPr>
          <w:delText xml:space="preserve"> indicate which configurations that </w:delText>
        </w:r>
        <w:r w:rsidR="007D31CA" w:rsidDel="007D446A">
          <w:rPr>
            <w:rStyle w:val="Hyperlink"/>
          </w:rPr>
          <w:delText xml:space="preserve">can </w:delText>
        </w:r>
        <w:r w:rsidR="00F61312" w:rsidDel="007D446A">
          <w:rPr>
            <w:rStyle w:val="Hyperlink"/>
          </w:rPr>
          <w:delText>be considered feasible</w:delText>
        </w:r>
        <w:r w:rsidDel="007D446A">
          <w:delText>. In addition to the</w:delText>
        </w:r>
        <w:r w:rsidR="00F61312" w:rsidDel="007D446A">
          <w:delText>se</w:delText>
        </w:r>
        <w:r w:rsidDel="007D446A">
          <w:delText xml:space="preserve"> criteria, it is required that the energy system optimization model </w:delText>
        </w:r>
        <w:r w:rsidR="00F61312" w:rsidDel="007D446A">
          <w:delText xml:space="preserve">remains </w:delText>
        </w:r>
        <w:r w:rsidDel="007D446A">
          <w:delText xml:space="preserve">solvable under the </w:delText>
        </w:r>
        <w:r w:rsidR="00F61312" w:rsidDel="007D446A">
          <w:delText xml:space="preserve">reduction </w:delText>
        </w:r>
        <w:r w:rsidDel="007D446A">
          <w:delText xml:space="preserve">target </w:delText>
        </w:r>
        <w:r w:rsidR="00765039" w:rsidDel="007D446A">
          <w:delText>configuration</w:delText>
        </w:r>
        <w:r w:rsidR="00F61312" w:rsidDel="007D446A">
          <w:delText xml:space="preserve">, while </w:delText>
        </w:r>
        <w:r w:rsidDel="007D446A">
          <w:delText xml:space="preserve">national </w:delText>
        </w:r>
        <w:r w:rsidR="00F61312" w:rsidDel="007D446A">
          <w:delText xml:space="preserve">level </w:delText>
        </w:r>
        <w:r w:rsidDel="007D446A">
          <w:delText>emission</w:delText>
        </w:r>
        <w:r w:rsidR="00F61312" w:rsidDel="007D446A">
          <w:delText>s of each Member State</w:delText>
        </w:r>
        <w:r w:rsidDel="007D446A">
          <w:delText xml:space="preserve"> must not surpass the equivalent of </w:delText>
        </w:r>
        <w:r w:rsidR="00F61312" w:rsidDel="007D446A">
          <w:delText xml:space="preserve">supplying </w:delText>
        </w:r>
        <w:r w:rsidDel="007D446A">
          <w:delText xml:space="preserve">150% of demand with coal power. These additional criteria prevent very unrealistic scenarios from being </w:delText>
        </w:r>
        <w:r w:rsidR="00F61312" w:rsidDel="007D446A">
          <w:delText xml:space="preserve">included </w:delText>
        </w:r>
        <w:r w:rsidDel="007D446A">
          <w:delText>.</w:delText>
        </w:r>
      </w:del>
    </w:p>
    <w:tbl>
      <w:tblPr>
        <w:tblStyle w:val="Table"/>
        <w:tblW w:w="0" w:type="pct"/>
        <w:tblLook w:val="0000" w:firstRow="0" w:lastRow="0" w:firstColumn="0" w:lastColumn="0" w:noHBand="0" w:noVBand="0"/>
      </w:tblPr>
      <w:tblGrid>
        <w:gridCol w:w="441"/>
        <w:gridCol w:w="8919"/>
      </w:tblGrid>
      <w:tr w:rsidR="00A4478A" w:rsidDel="007D446A" w14:paraId="0C682502" w14:textId="3FFC1A5C">
        <w:trPr>
          <w:del w:id="82" w:author="Tim Tørnes Pedersen" w:date="2021-11-18T17:58:00Z"/>
        </w:trPr>
        <w:tc>
          <w:tcPr>
            <w:tcW w:w="0" w:type="auto"/>
          </w:tcPr>
          <w:p w14:paraId="6BBF8AD2" w14:textId="4D9C9BBA" w:rsidR="00A4478A" w:rsidDel="007D446A" w:rsidRDefault="004A0387">
            <w:pPr>
              <w:pStyle w:val="Compact"/>
              <w:rPr>
                <w:del w:id="83" w:author="Tim Tørnes Pedersen" w:date="2021-11-18T17:58:00Z"/>
              </w:rPr>
            </w:pPr>
            <w:del w:id="84" w:author="Tim Tørnes Pedersen" w:date="2021-11-18T17:58:00Z">
              <w:r w:rsidDel="007D446A">
                <w:delText>a)</w:delText>
              </w:r>
            </w:del>
          </w:p>
        </w:tc>
        <w:tc>
          <w:tcPr>
            <w:tcW w:w="0" w:type="auto"/>
          </w:tcPr>
          <w:p w14:paraId="2E3D9ACB" w14:textId="00E08287" w:rsidR="00A4478A" w:rsidDel="007D446A" w:rsidRDefault="00F61312">
            <w:pPr>
              <w:pStyle w:val="Compact"/>
              <w:rPr>
                <w:del w:id="85" w:author="Tim Tørnes Pedersen" w:date="2021-11-18T17:58:00Z"/>
              </w:rPr>
            </w:pPr>
            <w:del w:id="86" w:author="Tim Tørnes Pedersen" w:date="2021-11-18T17:58:00Z">
              <w:r w:rsidDel="007D446A">
                <w:delText xml:space="preserve">The joint </w:delText>
              </w:r>
              <w:r w:rsidR="004A0387" w:rsidDel="007D446A">
                <w:delText>CO</w:delText>
              </w:r>
            </w:del>
            <m:oMath>
              <m:sSub>
                <m:sSubPr>
                  <m:ctrlPr>
                    <w:del w:id="87" w:author="Tim Tørnes Pedersen" w:date="2021-11-18T17:58:00Z">
                      <w:rPr>
                        <w:rFonts w:ascii="Cambria Math" w:hAnsi="Cambria Math"/>
                      </w:rPr>
                    </w:del>
                  </m:ctrlPr>
                </m:sSubPr>
                <m:e>
                  <m:r>
                    <w:del w:id="88" w:author="Tim Tørnes Pedersen" w:date="2021-11-18T17:58:00Z">
                      <w:rPr>
                        <w:rFonts w:ascii="Cambria Math" w:hAnsi="Cambria Math"/>
                      </w:rPr>
                      <m:t>​</m:t>
                    </w:del>
                  </m:r>
                </m:e>
                <m:sub>
                  <m:r>
                    <w:del w:id="89" w:author="Tim Tørnes Pedersen" w:date="2021-11-18T17:58:00Z">
                      <w:rPr>
                        <w:rFonts w:ascii="Cambria Math" w:hAnsi="Cambria Math"/>
                      </w:rPr>
                      <m:t>2</m:t>
                    </w:del>
                  </m:r>
                </m:sub>
              </m:sSub>
            </m:oMath>
            <w:del w:id="90" w:author="Tim Tørnes Pedersen" w:date="2021-11-18T17:58:00Z">
              <w:r w:rsidR="004A0387" w:rsidDel="007D446A">
                <w:delText xml:space="preserve"> reductions must be equal </w:delText>
              </w:r>
              <w:r w:rsidDel="007D446A">
                <w:delText xml:space="preserve">to </w:delText>
              </w:r>
              <w:r w:rsidR="004A0387" w:rsidDel="007D446A">
                <w:delText>or gr</w:delText>
              </w:r>
              <w:r w:rsidDel="007D446A">
                <w:delText>e</w:delText>
              </w:r>
              <w:r w:rsidR="004A0387" w:rsidDel="007D446A">
                <w:delText>ater than 55%.</w:delText>
              </w:r>
            </w:del>
          </w:p>
        </w:tc>
      </w:tr>
      <w:tr w:rsidR="00A4478A" w:rsidDel="007D446A" w14:paraId="2657CF3F" w14:textId="361AC94C">
        <w:trPr>
          <w:del w:id="91" w:author="Tim Tørnes Pedersen" w:date="2021-11-18T17:58:00Z"/>
        </w:trPr>
        <w:tc>
          <w:tcPr>
            <w:tcW w:w="0" w:type="auto"/>
          </w:tcPr>
          <w:p w14:paraId="1260673D" w14:textId="26F96C6E" w:rsidR="00A4478A" w:rsidDel="007D446A" w:rsidRDefault="004A0387">
            <w:pPr>
              <w:pStyle w:val="Compact"/>
              <w:rPr>
                <w:del w:id="92" w:author="Tim Tørnes Pedersen" w:date="2021-11-18T17:58:00Z"/>
              </w:rPr>
            </w:pPr>
            <w:del w:id="93" w:author="Tim Tørnes Pedersen" w:date="2021-11-18T17:58:00Z">
              <w:r w:rsidDel="007D446A">
                <w:delText>b)</w:delText>
              </w:r>
            </w:del>
          </w:p>
        </w:tc>
        <w:tc>
          <w:tcPr>
            <w:tcW w:w="0" w:type="auto"/>
          </w:tcPr>
          <w:p w14:paraId="17655AC4" w14:textId="45DC7900" w:rsidR="00A4478A" w:rsidDel="007D446A" w:rsidRDefault="004A0387">
            <w:pPr>
              <w:pStyle w:val="Compact"/>
              <w:rPr>
                <w:del w:id="94" w:author="Tim Tørnes Pedersen" w:date="2021-11-18T17:58:00Z"/>
              </w:rPr>
            </w:pPr>
            <w:del w:id="95" w:author="Tim Tørnes Pedersen" w:date="2021-11-18T17:58:00Z">
              <w:r w:rsidDel="007D446A">
                <w:delText xml:space="preserve">Total system cost of the </w:delText>
              </w:r>
              <w:r w:rsidR="00F61312" w:rsidDel="007D446A">
                <w:delText xml:space="preserve">configuration of national reductions should not exceed the </w:delText>
              </w:r>
              <w:r w:rsidDel="007D446A">
                <w:delText xml:space="preserve">cost optimal scenario </w:delText>
              </w:r>
              <w:r w:rsidR="00F61312" w:rsidDel="007D446A">
                <w:delText>with</w:delText>
              </w:r>
              <w:r w:rsidDel="007D446A">
                <w:delText xml:space="preserve"> 18%</w:delText>
              </w:r>
            </w:del>
          </w:p>
        </w:tc>
      </w:tr>
      <w:tr w:rsidR="00A4478A" w:rsidDel="007D446A" w14:paraId="3BFE2F97" w14:textId="63A5FF0B">
        <w:trPr>
          <w:del w:id="96" w:author="Tim Tørnes Pedersen" w:date="2021-11-18T17:58:00Z"/>
        </w:trPr>
        <w:tc>
          <w:tcPr>
            <w:tcW w:w="0" w:type="auto"/>
          </w:tcPr>
          <w:p w14:paraId="11B666A7" w14:textId="40A412C6" w:rsidR="00A4478A" w:rsidDel="007D446A" w:rsidRDefault="004A0387">
            <w:pPr>
              <w:pStyle w:val="Compact"/>
              <w:rPr>
                <w:del w:id="97" w:author="Tim Tørnes Pedersen" w:date="2021-11-18T17:58:00Z"/>
              </w:rPr>
            </w:pPr>
            <w:del w:id="98" w:author="Tim Tørnes Pedersen" w:date="2021-11-18T17:58:00Z">
              <w:r w:rsidDel="007D446A">
                <w:delText>c)</w:delText>
              </w:r>
            </w:del>
          </w:p>
        </w:tc>
        <w:tc>
          <w:tcPr>
            <w:tcW w:w="0" w:type="auto"/>
          </w:tcPr>
          <w:p w14:paraId="1D8CC214" w14:textId="19516BEC" w:rsidR="00A4478A" w:rsidDel="007D446A" w:rsidRDefault="004A0387">
            <w:pPr>
              <w:pStyle w:val="Compact"/>
              <w:rPr>
                <w:del w:id="99" w:author="Tim Tørnes Pedersen" w:date="2021-11-18T17:58:00Z"/>
              </w:rPr>
            </w:pPr>
            <w:del w:id="100" w:author="Tim Tørnes Pedersen" w:date="2021-11-18T17:58:00Z">
              <w:r w:rsidDel="007D446A">
                <w:delText>A technically feasible solution to the model exists.</w:delText>
              </w:r>
            </w:del>
          </w:p>
        </w:tc>
      </w:tr>
      <w:tr w:rsidR="00A4478A" w:rsidDel="007D446A" w14:paraId="5B067304" w14:textId="43B7F815">
        <w:trPr>
          <w:del w:id="101" w:author="Tim Tørnes Pedersen" w:date="2021-11-18T17:58:00Z"/>
        </w:trPr>
        <w:tc>
          <w:tcPr>
            <w:tcW w:w="0" w:type="auto"/>
          </w:tcPr>
          <w:p w14:paraId="217481C8" w14:textId="2635EBA0" w:rsidR="00A4478A" w:rsidDel="007D446A" w:rsidRDefault="004A0387">
            <w:pPr>
              <w:pStyle w:val="Compact"/>
              <w:rPr>
                <w:del w:id="102" w:author="Tim Tørnes Pedersen" w:date="2021-11-18T17:58:00Z"/>
              </w:rPr>
            </w:pPr>
            <w:del w:id="103" w:author="Tim Tørnes Pedersen" w:date="2021-11-18T17:58:00Z">
              <w:r w:rsidDel="007D446A">
                <w:delText>d)</w:delText>
              </w:r>
            </w:del>
          </w:p>
        </w:tc>
        <w:tc>
          <w:tcPr>
            <w:tcW w:w="0" w:type="auto"/>
          </w:tcPr>
          <w:p w14:paraId="0DA3ABE7" w14:textId="26591CF0" w:rsidR="00A4478A" w:rsidDel="007D446A" w:rsidRDefault="004A0387">
            <w:pPr>
              <w:pStyle w:val="Compact"/>
              <w:rPr>
                <w:del w:id="104" w:author="Tim Tørnes Pedersen" w:date="2021-11-18T17:58:00Z"/>
              </w:rPr>
            </w:pPr>
            <w:del w:id="105" w:author="Tim Tørnes Pedersen" w:date="2021-11-18T17:58:00Z">
              <w:r w:rsidDel="007D446A">
                <w:delText xml:space="preserve">National emissions must </w:delText>
              </w:r>
              <w:r w:rsidR="00F61312" w:rsidDel="007D446A">
                <w:delText xml:space="preserve">remain below </w:delText>
              </w:r>
              <w:r w:rsidDel="007D446A">
                <w:delText xml:space="preserve">the equivalent of </w:delText>
              </w:r>
              <w:r w:rsidR="00F61312" w:rsidDel="007D446A">
                <w:delText xml:space="preserve">supplying </w:delText>
              </w:r>
              <w:r w:rsidDel="007D446A">
                <w:delText xml:space="preserve">150% of energy demand with coal </w:delText>
              </w:r>
            </w:del>
          </w:p>
        </w:tc>
      </w:tr>
    </w:tbl>
    <w:p w14:paraId="21773FD7" w14:textId="5EE46214" w:rsidR="00A4478A" w:rsidDel="007D446A" w:rsidRDefault="004A0387">
      <w:pPr>
        <w:pStyle w:val="BodyText"/>
        <w:rPr>
          <w:del w:id="106" w:author="Tim Tørnes Pedersen" w:date="2021-11-18T17:58:00Z"/>
        </w:rPr>
      </w:pPr>
      <w:del w:id="107" w:author="Tim Tørnes Pedersen" w:date="2021-11-18T17:58:00Z">
        <w:r w:rsidDel="007D446A">
          <w:delText xml:space="preserve">To </w:delText>
        </w:r>
        <w:r w:rsidR="00F61312" w:rsidDel="007D446A">
          <w:delText xml:space="preserve">identify the </w:delText>
        </w:r>
        <w:r w:rsidDel="007D446A">
          <w:delText xml:space="preserve">possible </w:delText>
        </w:r>
        <w:r w:rsidR="00F61312" w:rsidDel="007D446A">
          <w:delText xml:space="preserve">reduction </w:delText>
        </w:r>
        <w:r w:rsidDel="007D446A">
          <w:delText xml:space="preserve">target </w:delText>
        </w:r>
        <w:r w:rsidR="00765039" w:rsidDel="007D446A">
          <w:delText>configuration</w:delText>
        </w:r>
        <w:r w:rsidDel="007D446A">
          <w:delText xml:space="preserve">s a modified version of the Adaptive Metropolis-Hastings (AMH) sampler is used. The sampler falls under the broad umbrella of MCMC samplers. </w:delText>
        </w:r>
        <w:r w:rsidR="00F61312" w:rsidDel="007D446A">
          <w:delText>By u</w:delText>
        </w:r>
        <w:r w:rsidDel="007D446A">
          <w:delText xml:space="preserve">sing the AMH sampler to efficiently sample possible </w:delText>
        </w:r>
        <w:r w:rsidR="00765039" w:rsidDel="007D446A">
          <w:delText>configuration</w:delText>
        </w:r>
        <w:r w:rsidDel="007D446A">
          <w:delText>s</w:delText>
        </w:r>
        <w:r w:rsidR="00F61312" w:rsidDel="007D446A">
          <w:delText xml:space="preserve"> of national reduction targets</w:delText>
        </w:r>
        <w:r w:rsidDel="007D446A">
          <w:delText xml:space="preserve">, </w:delText>
        </w:r>
        <w:r w:rsidR="00F61312" w:rsidDel="007D446A">
          <w:delText xml:space="preserve">while </w:delText>
        </w:r>
        <w:r w:rsidDel="007D446A">
          <w:delText xml:space="preserve">rejecting </w:delText>
        </w:r>
        <w:r w:rsidR="00765039" w:rsidDel="007D446A">
          <w:delText>configuration</w:delText>
        </w:r>
        <w:r w:rsidDel="007D446A">
          <w:delText xml:space="preserve">s considered infeasible, it is possible to approximate the </w:delText>
        </w:r>
        <w:r w:rsidR="00F61312" w:rsidDel="007D446A">
          <w:delText xml:space="preserve">overall </w:delText>
        </w:r>
        <w:r w:rsidDel="007D446A">
          <w:delText xml:space="preserve">distribution of </w:delText>
        </w:r>
        <w:r w:rsidR="00F61312" w:rsidDel="007D446A">
          <w:delText xml:space="preserve">the </w:delText>
        </w:r>
        <w:r w:rsidDel="007D446A">
          <w:delText>feasible</w:delText>
        </w:r>
        <w:r w:rsidR="00F61312" w:rsidDel="007D446A">
          <w:delText xml:space="preserve"> reduction</w:delText>
        </w:r>
        <w:r w:rsidDel="007D446A">
          <w:delText xml:space="preserve"> </w:delText>
        </w:r>
        <w:r w:rsidR="00765039" w:rsidDel="007D446A">
          <w:delText>configuration</w:delText>
        </w:r>
        <w:r w:rsidDel="007D446A">
          <w:delText>s. The sampled variables are the national CO</w:delText>
        </w:r>
      </w:del>
      <m:oMath>
        <m:sSub>
          <m:sSubPr>
            <m:ctrlPr>
              <w:del w:id="108" w:author="Tim Tørnes Pedersen" w:date="2021-11-18T17:58:00Z">
                <w:rPr>
                  <w:rFonts w:ascii="Cambria Math" w:hAnsi="Cambria Math"/>
                </w:rPr>
              </w:del>
            </m:ctrlPr>
          </m:sSubPr>
          <m:e>
            <m:r>
              <w:del w:id="109" w:author="Tim Tørnes Pedersen" w:date="2021-11-18T17:58:00Z">
                <w:rPr>
                  <w:rFonts w:ascii="Cambria Math" w:hAnsi="Cambria Math"/>
                </w:rPr>
                <m:t>​</m:t>
              </w:del>
            </m:r>
          </m:e>
          <m:sub>
            <m:r>
              <w:del w:id="110" w:author="Tim Tørnes Pedersen" w:date="2021-11-18T17:58:00Z">
                <w:rPr>
                  <w:rFonts w:ascii="Cambria Math" w:hAnsi="Cambria Math"/>
                </w:rPr>
                <m:t>2</m:t>
              </w:del>
            </m:r>
          </m:sub>
        </m:sSub>
      </m:oMath>
      <w:del w:id="111" w:author="Tim Tørnes Pedersen" w:date="2021-11-18T17:58:00Z">
        <w:r w:rsidDel="007D446A">
          <w:delText xml:space="preserve"> reduction targets for the model countries. Using the AMH sampler, distributions approximating the distributions of all feasible </w:delText>
        </w:r>
        <w:r w:rsidR="00765039" w:rsidDel="007D446A">
          <w:delText>configuration</w:delText>
        </w:r>
        <w:r w:rsidDel="007D446A">
          <w:delText xml:space="preserve">s </w:delText>
        </w:r>
        <w:r w:rsidR="00FC20C2" w:rsidDel="007D446A">
          <w:delText xml:space="preserve">of national reduction targets </w:delText>
        </w:r>
        <w:r w:rsidDel="007D446A">
          <w:delText>are obtained. A detailed description of the sampler is available in the appendix.</w:delText>
        </w:r>
      </w:del>
    </w:p>
    <w:p w14:paraId="76D8D758" w14:textId="2CC5DE12" w:rsidR="00A4478A" w:rsidDel="007D446A" w:rsidRDefault="00FC20C2">
      <w:pPr>
        <w:pStyle w:val="BodyText"/>
        <w:rPr>
          <w:del w:id="112" w:author="Tim Tørnes Pedersen" w:date="2021-11-18T17:58:00Z"/>
        </w:rPr>
      </w:pPr>
      <w:del w:id="113" w:author="Tim Tørnes Pedersen" w:date="2021-11-18T17:58:00Z">
        <w:r w:rsidDel="007D446A">
          <w:delText>Next, t</w:delText>
        </w:r>
        <w:r w:rsidR="004A0387" w:rsidDel="007D446A">
          <w:delText xml:space="preserve">he sampled </w:delText>
        </w:r>
        <w:r w:rsidR="00765039" w:rsidDel="007D446A">
          <w:delText>configuration</w:delText>
        </w:r>
        <w:r w:rsidR="004A0387" w:rsidDel="007D446A">
          <w:delText xml:space="preserve">s </w:delText>
        </w:r>
        <w:r w:rsidDel="007D446A">
          <w:delText xml:space="preserve">of national reduction targets </w:delText>
        </w:r>
        <w:r w:rsidR="004A0387" w:rsidDel="007D446A">
          <w:delText xml:space="preserve">are evaluated using an energy system optimization model of the European power sector. The model uses the PyPSA-Eur-Sec framework  to define a model spanning 33 ENTSO-E </w:delText>
        </w:r>
        <w:r w:rsidR="002279C7" w:rsidDel="007D446A">
          <w:delText>(Eur</w:delText>
        </w:r>
        <w:r w:rsidR="002279C7" w:rsidRPr="002279C7" w:rsidDel="007D446A">
          <w:delText>opean Network of Transmission System Operators for Electricity</w:delText>
        </w:r>
        <w:r w:rsidR="002279C7" w:rsidDel="007D446A">
          <w:delText xml:space="preserve">) </w:delText>
        </w:r>
        <w:r w:rsidR="004A0387" w:rsidDel="007D446A">
          <w:delText xml:space="preserve">member countries. </w:delText>
        </w:r>
        <w:r w:rsidDel="007D446A">
          <w:delText>(thus the m</w:delText>
        </w:r>
        <w:r w:rsidR="004A0387" w:rsidDel="007D446A">
          <w:delText xml:space="preserve">odel </w:delText>
        </w:r>
        <w:r w:rsidDel="007D446A">
          <w:delText xml:space="preserve">includes </w:delText>
        </w:r>
        <w:r w:rsidR="004A0387" w:rsidDel="007D446A">
          <w:delText xml:space="preserve">EU-27 </w:delText>
        </w:r>
        <w:r w:rsidDel="007D446A">
          <w:delText xml:space="preserve">without </w:delText>
        </w:r>
        <w:r w:rsidR="004A0387" w:rsidDel="007D446A">
          <w:delText xml:space="preserve">Cyprus and Malta, </w:delText>
        </w:r>
        <w:r w:rsidDel="007D446A">
          <w:delText xml:space="preserve">along with </w:delText>
        </w:r>
        <w:r w:rsidR="004A0387" w:rsidDel="007D446A">
          <w:delText>Norway, Switzerland, Serbia, Bosnia</w:delText>
        </w:r>
        <w:r w:rsidDel="007D446A">
          <w:delText>-</w:delText>
        </w:r>
        <w:r w:rsidR="004A0387" w:rsidDel="007D446A">
          <w:delText>Herzegovina</w:delText>
        </w:r>
        <w:r w:rsidR="00A074B8" w:rsidDel="007D446A">
          <w:delText>, Albania, Montenegro, Macedonia</w:delText>
        </w:r>
        <w:r w:rsidDel="007D446A">
          <w:delText xml:space="preserve"> and United Kingdom)</w:delText>
        </w:r>
        <w:r w:rsidR="004A0387" w:rsidDel="007D446A">
          <w:delText xml:space="preserve">. </w:delText>
        </w:r>
        <w:r w:rsidDel="007D446A">
          <w:delText xml:space="preserve">A 2030 brownfield scenario is modeled, where all installed generator capacities as of 2019 that are expected to be in operation in 2030 are included. To cover energy demands the model will install new generation capacity, where it is economically optimal. </w:delText>
        </w:r>
        <w:r w:rsidR="004A0387" w:rsidDel="007D446A">
          <w:delText xml:space="preserve">The model uses a one node pr. synchronous zone setup, with the nodes connected by high voltage AC and DC lines. Using one year of energy demand and weather data resolved in 3 hour time-steps, the model determines the cost-optimal dispatch, power flows, and investment in new generator capacity. Transmission line capacities included in the model are the currently installed capacities, plus the planned capacities from the Ten Year Network Development Plan (TYNDP) . The energy-generating technologies included are </w:delText>
        </w:r>
        <w:r w:rsidR="00E17816" w:rsidDel="007D446A">
          <w:delText>hydro</w:delText>
        </w:r>
        <w:r w:rsidR="004A0387" w:rsidDel="007D446A">
          <w:delText xml:space="preserve">, onshore wind, offshore wind, solar PV, CCGT, OCGT, coal, lignite, nuclear, and </w:delText>
        </w:r>
        <w:commentRangeStart w:id="114"/>
        <w:r w:rsidR="004A0387" w:rsidDel="007D446A">
          <w:delText>oil</w:delText>
        </w:r>
        <w:commentRangeEnd w:id="114"/>
        <w:r w:rsidR="007D31CA" w:rsidDel="007D446A">
          <w:rPr>
            <w:rStyle w:val="CommentReference"/>
          </w:rPr>
          <w:commentReference w:id="114"/>
        </w:r>
        <w:r w:rsidR="004A0387" w:rsidDel="007D446A">
          <w:delText>.</w:delText>
        </w:r>
        <w:r w:rsidR="00E17816" w:rsidDel="007D446A">
          <w:delText xml:space="preserve"> </w:delText>
        </w:r>
        <w:r w:rsidR="004A0387" w:rsidDel="007D446A">
          <w:delText xml:space="preserve">Furthermore, two storage technologies are included. These are hydrogen and battery storage. The technology parameters are </w:delText>
        </w:r>
        <w:r w:rsidDel="007D446A">
          <w:delText xml:space="preserve">listed </w:delText>
        </w:r>
        <w:r w:rsidR="004A0387" w:rsidDel="007D446A">
          <w:delText xml:space="preserve">in Table </w:delText>
        </w:r>
        <w:r w:rsidR="00171BF8" w:rsidDel="007D446A">
          <w:fldChar w:fldCharType="begin"/>
        </w:r>
        <w:r w:rsidR="00171BF8" w:rsidDel="007D446A">
          <w:delInstrText xml:space="preserve"> HYPERLINK \l "tab:tech_data" \h </w:delInstrText>
        </w:r>
        <w:r w:rsidR="00171BF8" w:rsidDel="007D446A">
          <w:fldChar w:fldCharType="separate"/>
        </w:r>
        <w:r w:rsidR="004A0387" w:rsidDel="007D446A">
          <w:rPr>
            <w:rStyle w:val="Hyperlink"/>
          </w:rPr>
          <w:delText>2</w:delText>
        </w:r>
        <w:r w:rsidR="00171BF8" w:rsidDel="007D446A">
          <w:rPr>
            <w:rStyle w:val="Hyperlink"/>
          </w:rPr>
          <w:fldChar w:fldCharType="end"/>
        </w:r>
        <w:r w:rsidR="004A0387" w:rsidDel="007D446A">
          <w:delText xml:space="preserve">. Brownfield capacities are </w:delText>
        </w:r>
        <w:r w:rsidDel="007D446A">
          <w:delText xml:space="preserve">shown </w:delText>
        </w:r>
        <w:r w:rsidR="004A0387" w:rsidDel="007D446A">
          <w:delText xml:space="preserve">in Figure </w:delText>
        </w:r>
        <w:r w:rsidR="00171BF8" w:rsidDel="007D446A">
          <w:fldChar w:fldCharType="begin"/>
        </w:r>
        <w:r w:rsidR="00171BF8" w:rsidDel="007D446A">
          <w:delInstrText xml:space="preserve"> HYPERLINK \l "fig:starting_point" \h </w:delInstrText>
        </w:r>
        <w:r w:rsidR="00171BF8" w:rsidDel="007D446A">
          <w:fldChar w:fldCharType="separate"/>
        </w:r>
        <w:r w:rsidR="004A0387" w:rsidDel="007D446A">
          <w:rPr>
            <w:rStyle w:val="Hyperlink"/>
          </w:rPr>
          <w:delText>[fig:starting_point]</w:delText>
        </w:r>
        <w:r w:rsidR="00171BF8" w:rsidDel="007D446A">
          <w:rPr>
            <w:rStyle w:val="Hyperlink"/>
          </w:rPr>
          <w:fldChar w:fldCharType="end"/>
        </w:r>
        <w:r w:rsidR="004A0387" w:rsidDel="007D446A">
          <w:delText xml:space="preserve"> and in Table </w:delText>
        </w:r>
        <w:r w:rsidR="00171BF8" w:rsidDel="007D446A">
          <w:fldChar w:fldCharType="begin"/>
        </w:r>
        <w:r w:rsidR="00171BF8" w:rsidDel="007D446A">
          <w:delInstrText xml:space="preserve"> HYPERLINK \l "tab:brownfield_cap" \h </w:delInstrText>
        </w:r>
        <w:r w:rsidR="00171BF8" w:rsidDel="007D446A">
          <w:fldChar w:fldCharType="separate"/>
        </w:r>
        <w:r w:rsidR="004A0387" w:rsidDel="007D446A">
          <w:rPr>
            <w:rStyle w:val="Hyperlink"/>
          </w:rPr>
          <w:delText>3</w:delText>
        </w:r>
        <w:r w:rsidR="00171BF8" w:rsidDel="007D446A">
          <w:rPr>
            <w:rStyle w:val="Hyperlink"/>
          </w:rPr>
          <w:fldChar w:fldCharType="end"/>
        </w:r>
        <w:r w:rsidR="004A0387" w:rsidDel="007D446A">
          <w:delText>. The national CO</w:delText>
        </w:r>
      </w:del>
      <m:oMath>
        <m:sSub>
          <m:sSubPr>
            <m:ctrlPr>
              <w:del w:id="115" w:author="Tim Tørnes Pedersen" w:date="2021-11-18T17:58:00Z">
                <w:rPr>
                  <w:rFonts w:ascii="Cambria Math" w:hAnsi="Cambria Math"/>
                </w:rPr>
              </w:del>
            </m:ctrlPr>
          </m:sSubPr>
          <m:e>
            <m:r>
              <w:del w:id="116" w:author="Tim Tørnes Pedersen" w:date="2021-11-18T17:58:00Z">
                <w:rPr>
                  <w:rFonts w:ascii="Cambria Math" w:hAnsi="Cambria Math"/>
                </w:rPr>
                <m:t>​</m:t>
              </w:del>
            </m:r>
          </m:e>
          <m:sub>
            <m:r>
              <w:del w:id="117" w:author="Tim Tørnes Pedersen" w:date="2021-11-18T17:58:00Z">
                <w:rPr>
                  <w:rFonts w:ascii="Cambria Math" w:hAnsi="Cambria Math"/>
                </w:rPr>
                <m:t>2</m:t>
              </w:del>
            </m:r>
          </m:sub>
        </m:sSub>
      </m:oMath>
      <w:del w:id="118" w:author="Tim Tørnes Pedersen" w:date="2021-11-18T17:58:00Z">
        <w:r w:rsidR="004A0387" w:rsidDel="007D446A">
          <w:delText xml:space="preserve"> reduction targets </w:delText>
        </w:r>
        <w:r w:rsidDel="007D446A">
          <w:delText xml:space="preserve">provided </w:delText>
        </w:r>
        <w:r w:rsidR="004A0387" w:rsidDel="007D446A">
          <w:delText>by the AMH sampler are included as constraints in the model, limiting CO</w:delText>
        </w:r>
      </w:del>
      <m:oMath>
        <m:sSub>
          <m:sSubPr>
            <m:ctrlPr>
              <w:del w:id="119" w:author="Tim Tørnes Pedersen" w:date="2021-11-18T17:58:00Z">
                <w:rPr>
                  <w:rFonts w:ascii="Cambria Math" w:hAnsi="Cambria Math"/>
                </w:rPr>
              </w:del>
            </m:ctrlPr>
          </m:sSubPr>
          <m:e>
            <m:r>
              <w:del w:id="120" w:author="Tim Tørnes Pedersen" w:date="2021-11-18T17:58:00Z">
                <w:rPr>
                  <w:rFonts w:ascii="Cambria Math" w:hAnsi="Cambria Math"/>
                </w:rPr>
                <m:t>​</m:t>
              </w:del>
            </m:r>
          </m:e>
          <m:sub>
            <m:r>
              <w:del w:id="121" w:author="Tim Tørnes Pedersen" w:date="2021-11-18T17:58:00Z">
                <w:rPr>
                  <w:rFonts w:ascii="Cambria Math" w:hAnsi="Cambria Math"/>
                </w:rPr>
                <m:t>2</m:t>
              </w:del>
            </m:r>
          </m:sub>
        </m:sSub>
      </m:oMath>
      <w:del w:id="122" w:author="Tim Tørnes Pedersen" w:date="2021-11-18T17:58:00Z">
        <w:r w:rsidR="004A0387" w:rsidDel="007D446A">
          <w:delText xml:space="preserve"> emissions from energy generation in </w:delText>
        </w:r>
        <w:r w:rsidDel="007D446A">
          <w:delText xml:space="preserve">each of </w:delText>
        </w:r>
        <w:r w:rsidR="004A0387" w:rsidDel="007D446A">
          <w:delText xml:space="preserve">the modeled countries. </w:delText>
        </w:r>
        <w:r w:rsidDel="007D446A">
          <w:delText>Still, m</w:delText>
        </w:r>
        <w:r w:rsidR="004A0387" w:rsidDel="007D446A">
          <w:delText>odeled countries are free to overperform on the national CO</w:delText>
        </w:r>
      </w:del>
      <m:oMath>
        <m:sSub>
          <m:sSubPr>
            <m:ctrlPr>
              <w:del w:id="123" w:author="Tim Tørnes Pedersen" w:date="2021-11-18T17:58:00Z">
                <w:rPr>
                  <w:rFonts w:ascii="Cambria Math" w:hAnsi="Cambria Math"/>
                </w:rPr>
              </w:del>
            </m:ctrlPr>
          </m:sSubPr>
          <m:e>
            <m:r>
              <w:del w:id="124" w:author="Tim Tørnes Pedersen" w:date="2021-11-18T17:58:00Z">
                <w:rPr>
                  <w:rFonts w:ascii="Cambria Math" w:hAnsi="Cambria Math"/>
                </w:rPr>
                <m:t>​</m:t>
              </w:del>
            </m:r>
          </m:e>
          <m:sub>
            <m:r>
              <w:del w:id="125" w:author="Tim Tørnes Pedersen" w:date="2021-11-18T17:58:00Z">
                <w:rPr>
                  <w:rFonts w:ascii="Cambria Math" w:hAnsi="Cambria Math"/>
                </w:rPr>
                <m:t>2</m:t>
              </w:del>
            </m:r>
          </m:sub>
        </m:sSub>
      </m:oMath>
      <w:del w:id="126" w:author="Tim Tørnes Pedersen" w:date="2021-11-18T17:58:00Z">
        <w:r w:rsidR="004A0387" w:rsidDel="007D446A">
          <w:delText xml:space="preserve"> reduction target if it is economically favorable.</w:delText>
        </w:r>
      </w:del>
    </w:p>
    <w:p w14:paraId="77CA4CAB" w14:textId="5C66A694" w:rsidR="00A4478A" w:rsidDel="007D446A" w:rsidRDefault="004A0387">
      <w:pPr>
        <w:pStyle w:val="BodyText"/>
        <w:rPr>
          <w:del w:id="127" w:author="Tim Tørnes Pedersen" w:date="2021-11-18T17:58:00Z"/>
        </w:rPr>
      </w:pPr>
      <w:del w:id="128" w:author="Tim Tørnes Pedersen" w:date="2021-11-18T17:58:00Z">
        <w:r w:rsidDel="007D446A">
          <w:delText xml:space="preserve">Technology cost predictions for 2030 are used for all expandable generator types. </w:delText>
        </w:r>
        <w:r w:rsidR="00FC20C2" w:rsidDel="007D446A">
          <w:delText xml:space="preserve">Data for </w:delText>
        </w:r>
        <w:r w:rsidDel="007D446A">
          <w:delText xml:space="preserve">technology costs </w:delText>
        </w:r>
        <w:r w:rsidR="00FC20C2" w:rsidDel="007D446A">
          <w:delText xml:space="preserve">are indicated </w:delText>
        </w:r>
        <w:r w:rsidDel="007D446A">
          <w:delText xml:space="preserve">in Table </w:delText>
        </w:r>
        <w:r w:rsidR="00171BF8" w:rsidDel="007D446A">
          <w:fldChar w:fldCharType="begin"/>
        </w:r>
        <w:r w:rsidR="00171BF8" w:rsidDel="007D446A">
          <w:delInstrText xml:space="preserve"> HYPERLINK \l "tab:tech_cost" \h </w:delInstrText>
        </w:r>
        <w:r w:rsidR="00171BF8" w:rsidDel="007D446A">
          <w:fldChar w:fldCharType="separate"/>
        </w:r>
        <w:r w:rsidDel="007D446A">
          <w:rPr>
            <w:rStyle w:val="Hyperlink"/>
          </w:rPr>
          <w:delText>1</w:delText>
        </w:r>
        <w:r w:rsidR="00171BF8" w:rsidDel="007D446A">
          <w:rPr>
            <w:rStyle w:val="Hyperlink"/>
          </w:rPr>
          <w:fldChar w:fldCharType="end"/>
        </w:r>
        <w:r w:rsidDel="007D446A">
          <w:delText xml:space="preserve">. 2013 is chosen as the </w:delText>
        </w:r>
        <w:r w:rsidR="00FC20C2" w:rsidDel="007D446A">
          <w:delText xml:space="preserve">meteorological </w:delText>
        </w:r>
        <w:r w:rsidDel="007D446A">
          <w:delText xml:space="preserve">reference year, as the </w:delText>
        </w:r>
        <w:r w:rsidR="00FC20C2" w:rsidDel="007D446A">
          <w:delText xml:space="preserve">hourly </w:delText>
        </w:r>
        <w:r w:rsidDel="007D446A">
          <w:delText>demand and weather profile is a good representation of an average year. A single model evaluation can be completed in approximately 15 minutes on a 4 core machine with sufficient memory. Solving the optimization problem 30.000 times, requiring 15 minutes each, was performed using 10 parallel threads, resulting in roughly 30 days of computation.</w:delText>
        </w:r>
      </w:del>
    </w:p>
    <w:p w14:paraId="26EC2626" w14:textId="186DE679" w:rsidR="00A4478A" w:rsidDel="007D446A" w:rsidRDefault="004A0387">
      <w:pPr>
        <w:pStyle w:val="BodyText"/>
        <w:rPr>
          <w:del w:id="129" w:author="Tim Tørnes Pedersen" w:date="2021-11-18T17:58:00Z"/>
        </w:rPr>
      </w:pPr>
      <w:del w:id="130" w:author="Tim Tørnes Pedersen" w:date="2021-11-18T17:58:00Z">
        <w:r w:rsidDel="007D446A">
          <w:delText>By evaluating the result</w:delText>
        </w:r>
        <w:r w:rsidR="00E771BF" w:rsidDel="007D446A">
          <w:delText>s</w:delText>
        </w:r>
        <w:r w:rsidDel="007D446A">
          <w:delText xml:space="preserve"> of the energy system optimization model for a given </w:delText>
        </w:r>
        <w:r w:rsidR="00765039" w:rsidDel="007D446A">
          <w:delText>configuration</w:delText>
        </w:r>
        <w:r w:rsidDel="007D446A">
          <w:delText xml:space="preserve"> </w:delText>
        </w:r>
        <w:r w:rsidR="00E771BF" w:rsidDel="007D446A">
          <w:delText xml:space="preserve">of national reduction targets, </w:delText>
        </w:r>
        <w:r w:rsidDel="007D446A">
          <w:delText xml:space="preserve">it is possible to determine </w:delText>
        </w:r>
        <w:r w:rsidR="00E771BF" w:rsidDel="007D446A">
          <w:delText xml:space="preserve">whether </w:delText>
        </w:r>
        <w:r w:rsidDel="007D446A">
          <w:delText xml:space="preserve">the </w:delText>
        </w:r>
        <w:r w:rsidR="00765039" w:rsidDel="007D446A">
          <w:delText>configuration</w:delText>
        </w:r>
        <w:r w:rsidDel="007D446A">
          <w:delText xml:space="preserve"> </w:delText>
        </w:r>
        <w:r w:rsidR="00E771BF" w:rsidDel="007D446A">
          <w:delText xml:space="preserve">satisfies all </w:delText>
        </w:r>
        <w:r w:rsidDel="007D446A">
          <w:delText>criteri</w:delText>
        </w:r>
        <w:r w:rsidR="00E771BF" w:rsidDel="007D446A">
          <w:delText>a</w:delText>
        </w:r>
        <w:r w:rsidDel="007D446A">
          <w:delText xml:space="preserve"> </w:delText>
        </w:r>
        <w:r w:rsidR="00E771BF" w:rsidDel="007D446A">
          <w:delText xml:space="preserve"> of </w:delText>
        </w:r>
        <w:r w:rsidDel="007D446A">
          <w:delText xml:space="preserve">Table </w:delText>
        </w:r>
        <w:r w:rsidR="00171BF8" w:rsidDel="007D446A">
          <w:fldChar w:fldCharType="begin"/>
        </w:r>
        <w:r w:rsidR="00171BF8" w:rsidDel="007D446A">
          <w:delInstrText xml:space="preserve"> HYPERLINK \l "tab:feasa" \h </w:delInstrText>
        </w:r>
        <w:r w:rsidR="00171BF8" w:rsidDel="007D446A">
          <w:fldChar w:fldCharType="separate"/>
        </w:r>
        <w:r w:rsidDel="007D446A">
          <w:rPr>
            <w:rStyle w:val="Hyperlink"/>
          </w:rPr>
          <w:delText>[tab:feasa]</w:delText>
        </w:r>
        <w:r w:rsidR="00171BF8" w:rsidDel="007D446A">
          <w:rPr>
            <w:rStyle w:val="Hyperlink"/>
          </w:rPr>
          <w:fldChar w:fldCharType="end"/>
        </w:r>
        <w:r w:rsidDel="007D446A">
          <w:delText xml:space="preserve">. </w:delText>
        </w:r>
        <w:r w:rsidR="00E771BF" w:rsidDel="007D446A">
          <w:delText xml:space="preserve">Each </w:delText>
        </w:r>
        <w:r w:rsidDel="007D446A">
          <w:delText xml:space="preserve"> </w:delText>
        </w:r>
        <w:r w:rsidR="00765039" w:rsidDel="007D446A">
          <w:delText>configuration</w:delText>
        </w:r>
        <w:r w:rsidDel="007D446A">
          <w:delText xml:space="preserve"> can then be accepted or rejected base</w:delText>
        </w:r>
        <w:r w:rsidR="00E771BF" w:rsidDel="007D446A">
          <w:delText>d</w:delText>
        </w:r>
        <w:r w:rsidDel="007D446A">
          <w:delText xml:space="preserve"> on the result.</w:delText>
        </w:r>
      </w:del>
    </w:p>
    <w:tbl>
      <w:tblPr>
        <w:tblStyle w:val="Table"/>
        <w:tblW w:w="0" w:type="pct"/>
        <w:tblLook w:val="0020" w:firstRow="1" w:lastRow="0" w:firstColumn="0" w:lastColumn="0" w:noHBand="0" w:noVBand="0"/>
      </w:tblPr>
      <w:tblGrid>
        <w:gridCol w:w="1786"/>
        <w:gridCol w:w="3955"/>
        <w:gridCol w:w="3619"/>
      </w:tblGrid>
      <w:tr w:rsidR="00A4478A" w:rsidDel="007D446A" w14:paraId="48AA3E84" w14:textId="7FE1D0F4">
        <w:trPr>
          <w:del w:id="131" w:author="Tim Tørnes Pedersen" w:date="2021-11-18T17:58:00Z"/>
        </w:trPr>
        <w:tc>
          <w:tcPr>
            <w:tcW w:w="0" w:type="auto"/>
            <w:tcBorders>
              <w:bottom w:val="single" w:sz="0" w:space="0" w:color="auto"/>
            </w:tcBorders>
            <w:vAlign w:val="bottom"/>
          </w:tcPr>
          <w:p w14:paraId="4C80342E" w14:textId="76FD48DA" w:rsidR="00A4478A" w:rsidDel="007D446A" w:rsidRDefault="004A0387">
            <w:pPr>
              <w:pStyle w:val="Compact"/>
              <w:rPr>
                <w:del w:id="132" w:author="Tim Tørnes Pedersen" w:date="2021-11-18T17:58:00Z"/>
              </w:rPr>
            </w:pPr>
            <w:del w:id="133" w:author="Tim Tørnes Pedersen" w:date="2021-11-18T17:58:00Z">
              <w:r w:rsidDel="007D446A">
                <w:delText>Name</w:delText>
              </w:r>
            </w:del>
          </w:p>
        </w:tc>
        <w:tc>
          <w:tcPr>
            <w:tcW w:w="0" w:type="auto"/>
            <w:tcBorders>
              <w:bottom w:val="single" w:sz="0" w:space="0" w:color="auto"/>
            </w:tcBorders>
            <w:vAlign w:val="bottom"/>
          </w:tcPr>
          <w:p w14:paraId="6D5EA146" w14:textId="62F89A5F" w:rsidR="00A4478A" w:rsidDel="007D446A" w:rsidRDefault="004A0387">
            <w:pPr>
              <w:pStyle w:val="Compact"/>
              <w:rPr>
                <w:del w:id="134" w:author="Tim Tørnes Pedersen" w:date="2021-11-18T17:58:00Z"/>
              </w:rPr>
            </w:pPr>
            <w:del w:id="135" w:author="Tim Tørnes Pedersen" w:date="2021-11-18T17:58:00Z">
              <w:r w:rsidDel="007D446A">
                <w:delText>Interpretation</w:delText>
              </w:r>
            </w:del>
          </w:p>
        </w:tc>
        <w:tc>
          <w:tcPr>
            <w:tcW w:w="0" w:type="auto"/>
            <w:tcBorders>
              <w:bottom w:val="single" w:sz="0" w:space="0" w:color="auto"/>
            </w:tcBorders>
            <w:vAlign w:val="bottom"/>
          </w:tcPr>
          <w:p w14:paraId="625DEF17" w14:textId="2170CFD5" w:rsidR="00A4478A" w:rsidDel="007D446A" w:rsidRDefault="004A0387">
            <w:pPr>
              <w:pStyle w:val="Compact"/>
              <w:rPr>
                <w:del w:id="136" w:author="Tim Tørnes Pedersen" w:date="2021-11-18T17:58:00Z"/>
              </w:rPr>
            </w:pPr>
            <w:del w:id="137" w:author="Tim Tørnes Pedersen" w:date="2021-11-18T17:58:00Z">
              <w:r w:rsidDel="007D446A">
                <w:delText>Rule</w:delText>
              </w:r>
            </w:del>
          </w:p>
        </w:tc>
      </w:tr>
      <w:tr w:rsidR="00A4478A" w:rsidDel="007D446A" w14:paraId="67A48CC2" w14:textId="441BA9B8">
        <w:trPr>
          <w:del w:id="138" w:author="Tim Tørnes Pedersen" w:date="2021-11-18T17:58:00Z"/>
        </w:trPr>
        <w:tc>
          <w:tcPr>
            <w:tcW w:w="0" w:type="auto"/>
          </w:tcPr>
          <w:p w14:paraId="462D1CC7" w14:textId="24290A49" w:rsidR="00A4478A" w:rsidDel="007D446A" w:rsidRDefault="004A0387">
            <w:pPr>
              <w:pStyle w:val="Compact"/>
              <w:rPr>
                <w:del w:id="139" w:author="Tim Tørnes Pedersen" w:date="2021-11-18T17:58:00Z"/>
              </w:rPr>
            </w:pPr>
            <w:del w:id="140" w:author="Tim Tørnes Pedersen" w:date="2021-11-18T17:58:00Z">
              <w:r w:rsidDel="007D446A">
                <w:delText>Grandfathering</w:delText>
              </w:r>
            </w:del>
          </w:p>
        </w:tc>
        <w:tc>
          <w:tcPr>
            <w:tcW w:w="0" w:type="auto"/>
          </w:tcPr>
          <w:p w14:paraId="4BB5DB6E" w14:textId="21027AD9" w:rsidR="00A4478A" w:rsidDel="007D446A" w:rsidRDefault="004A0387">
            <w:pPr>
              <w:pStyle w:val="Compact"/>
              <w:rPr>
                <w:del w:id="141" w:author="Tim Tørnes Pedersen" w:date="2021-11-18T17:58:00Z"/>
              </w:rPr>
            </w:pPr>
            <w:del w:id="142" w:author="Tim Tørnes Pedersen" w:date="2021-11-18T17:58:00Z">
              <w:r w:rsidDel="007D446A">
                <w:delText>All nations have equal right to pollute</w:delText>
              </w:r>
            </w:del>
          </w:p>
        </w:tc>
        <w:tc>
          <w:tcPr>
            <w:tcW w:w="0" w:type="auto"/>
          </w:tcPr>
          <w:p w14:paraId="1AAFDC56" w14:textId="1D619847" w:rsidR="00A4478A" w:rsidDel="007D446A" w:rsidRDefault="004A0387">
            <w:pPr>
              <w:pStyle w:val="Compact"/>
              <w:rPr>
                <w:del w:id="143" w:author="Tim Tørnes Pedersen" w:date="2021-11-18T17:58:00Z"/>
              </w:rPr>
            </w:pPr>
            <w:del w:id="144" w:author="Tim Tørnes Pedersen" w:date="2021-11-18T17:58:00Z">
              <w:r w:rsidDel="007D446A">
                <w:delText>Distribute emissions proportional</w:delText>
              </w:r>
              <w:r w:rsidR="00E771BF" w:rsidDel="007D446A">
                <w:delText>ly</w:delText>
              </w:r>
              <w:r w:rsidDel="007D446A">
                <w:delText xml:space="preserve"> to historic</w:delText>
              </w:r>
              <w:r w:rsidR="00E771BF" w:rsidDel="007D446A">
                <w:delText>al</w:delText>
              </w:r>
              <w:r w:rsidDel="007D446A">
                <w:delText xml:space="preserve"> emissions</w:delText>
              </w:r>
            </w:del>
          </w:p>
        </w:tc>
      </w:tr>
      <w:tr w:rsidR="00A4478A" w:rsidDel="007D446A" w14:paraId="596BCA5D" w14:textId="052B110C">
        <w:trPr>
          <w:del w:id="145" w:author="Tim Tørnes Pedersen" w:date="2021-11-18T17:58:00Z"/>
        </w:trPr>
        <w:tc>
          <w:tcPr>
            <w:tcW w:w="0" w:type="auto"/>
          </w:tcPr>
          <w:p w14:paraId="2EB8CD30" w14:textId="74D0FE73" w:rsidR="00A4478A" w:rsidDel="007D446A" w:rsidRDefault="004A0387">
            <w:pPr>
              <w:pStyle w:val="Compact"/>
              <w:rPr>
                <w:del w:id="146" w:author="Tim Tørnes Pedersen" w:date="2021-11-18T17:58:00Z"/>
              </w:rPr>
            </w:pPr>
            <w:del w:id="147" w:author="Tim Tørnes Pedersen" w:date="2021-11-18T17:58:00Z">
              <w:r w:rsidDel="007D446A">
                <w:delText>Sovereignty</w:delText>
              </w:r>
            </w:del>
          </w:p>
        </w:tc>
        <w:tc>
          <w:tcPr>
            <w:tcW w:w="0" w:type="auto"/>
          </w:tcPr>
          <w:p w14:paraId="02A474B2" w14:textId="3F8E3982" w:rsidR="00A4478A" w:rsidDel="007D446A" w:rsidRDefault="004A0387">
            <w:pPr>
              <w:pStyle w:val="Compact"/>
              <w:rPr>
                <w:del w:id="148" w:author="Tim Tørnes Pedersen" w:date="2021-11-18T17:58:00Z"/>
              </w:rPr>
            </w:pPr>
            <w:del w:id="149" w:author="Tim Tørnes Pedersen" w:date="2021-11-18T17:58:00Z">
              <w:r w:rsidDel="007D446A">
                <w:delText>All nations have equal right to pollute</w:delText>
              </w:r>
            </w:del>
          </w:p>
        </w:tc>
        <w:tc>
          <w:tcPr>
            <w:tcW w:w="0" w:type="auto"/>
          </w:tcPr>
          <w:p w14:paraId="7A1D845D" w14:textId="7C9898CE" w:rsidR="00A4478A" w:rsidDel="007D446A" w:rsidRDefault="004A0387">
            <w:pPr>
              <w:pStyle w:val="Compact"/>
              <w:rPr>
                <w:del w:id="150" w:author="Tim Tørnes Pedersen" w:date="2021-11-18T17:58:00Z"/>
              </w:rPr>
            </w:pPr>
            <w:del w:id="151" w:author="Tim Tørnes Pedersen" w:date="2021-11-18T17:58:00Z">
              <w:r w:rsidDel="007D446A">
                <w:delText>Distribute emissions proportional</w:delText>
              </w:r>
              <w:r w:rsidR="00E771BF" w:rsidDel="007D446A">
                <w:delText>ly</w:delText>
              </w:r>
              <w:r w:rsidDel="007D446A">
                <w:delText xml:space="preserve"> to energy demand</w:delText>
              </w:r>
            </w:del>
          </w:p>
        </w:tc>
      </w:tr>
      <w:tr w:rsidR="00A4478A" w:rsidDel="007D446A" w14:paraId="59E8B160" w14:textId="37C6BD67">
        <w:trPr>
          <w:del w:id="152" w:author="Tim Tørnes Pedersen" w:date="2021-11-18T17:58:00Z"/>
        </w:trPr>
        <w:tc>
          <w:tcPr>
            <w:tcW w:w="0" w:type="auto"/>
          </w:tcPr>
          <w:p w14:paraId="173F35D1" w14:textId="2123CE58" w:rsidR="00A4478A" w:rsidDel="007D446A" w:rsidRDefault="004A0387">
            <w:pPr>
              <w:pStyle w:val="Compact"/>
              <w:rPr>
                <w:del w:id="153" w:author="Tim Tørnes Pedersen" w:date="2021-11-18T17:58:00Z"/>
              </w:rPr>
            </w:pPr>
            <w:del w:id="154" w:author="Tim Tørnes Pedersen" w:date="2021-11-18T17:58:00Z">
              <w:r w:rsidDel="007D446A">
                <w:delText>Efficiency</w:delText>
              </w:r>
            </w:del>
          </w:p>
        </w:tc>
        <w:tc>
          <w:tcPr>
            <w:tcW w:w="0" w:type="auto"/>
          </w:tcPr>
          <w:p w14:paraId="6F005935" w14:textId="7610268B" w:rsidR="00A4478A" w:rsidDel="007D446A" w:rsidRDefault="004A0387">
            <w:pPr>
              <w:pStyle w:val="Compact"/>
              <w:rPr>
                <w:del w:id="155" w:author="Tim Tørnes Pedersen" w:date="2021-11-18T17:58:00Z"/>
              </w:rPr>
            </w:pPr>
            <w:del w:id="156" w:author="Tim Tørnes Pedersen" w:date="2021-11-18T17:58:00Z">
              <w:r w:rsidDel="007D446A">
                <w:delText>Maximize global welfare</w:delText>
              </w:r>
            </w:del>
          </w:p>
        </w:tc>
        <w:tc>
          <w:tcPr>
            <w:tcW w:w="0" w:type="auto"/>
          </w:tcPr>
          <w:p w14:paraId="7B6B2EA0" w14:textId="71DC9ED8" w:rsidR="00A4478A" w:rsidDel="007D446A" w:rsidRDefault="004A0387">
            <w:pPr>
              <w:pStyle w:val="Compact"/>
              <w:rPr>
                <w:del w:id="157" w:author="Tim Tørnes Pedersen" w:date="2021-11-18T17:58:00Z"/>
              </w:rPr>
            </w:pPr>
            <w:del w:id="158" w:author="Tim Tørnes Pedersen" w:date="2021-11-18T17:58:00Z">
              <w:r w:rsidDel="007D446A">
                <w:delText>Distribute emissions to reduce total socio-economic costs</w:delText>
              </w:r>
            </w:del>
          </w:p>
        </w:tc>
      </w:tr>
      <w:tr w:rsidR="00A4478A" w:rsidDel="007D446A" w14:paraId="1AD626B9" w14:textId="749B169F">
        <w:trPr>
          <w:del w:id="159" w:author="Tim Tørnes Pedersen" w:date="2021-11-18T17:58:00Z"/>
        </w:trPr>
        <w:tc>
          <w:tcPr>
            <w:tcW w:w="0" w:type="auto"/>
          </w:tcPr>
          <w:p w14:paraId="4EE99674" w14:textId="2FC39445" w:rsidR="00A4478A" w:rsidDel="007D446A" w:rsidRDefault="004A0387">
            <w:pPr>
              <w:pStyle w:val="Compact"/>
              <w:rPr>
                <w:del w:id="160" w:author="Tim Tørnes Pedersen" w:date="2021-11-18T17:58:00Z"/>
              </w:rPr>
            </w:pPr>
            <w:del w:id="161" w:author="Tim Tørnes Pedersen" w:date="2021-11-18T17:58:00Z">
              <w:r w:rsidDel="007D446A">
                <w:delText>Egalitarianism</w:delText>
              </w:r>
            </w:del>
          </w:p>
        </w:tc>
        <w:tc>
          <w:tcPr>
            <w:tcW w:w="0" w:type="auto"/>
          </w:tcPr>
          <w:p w14:paraId="723DAD2A" w14:textId="4953B3DF" w:rsidR="00A4478A" w:rsidDel="007D446A" w:rsidRDefault="004A0387">
            <w:pPr>
              <w:pStyle w:val="Compact"/>
              <w:rPr>
                <w:del w:id="162" w:author="Tim Tørnes Pedersen" w:date="2021-11-18T17:58:00Z"/>
              </w:rPr>
            </w:pPr>
            <w:del w:id="163" w:author="Tim Tørnes Pedersen" w:date="2021-11-18T17:58:00Z">
              <w:r w:rsidDel="007D446A">
                <w:delText xml:space="preserve">All </w:delText>
              </w:r>
              <w:r w:rsidR="00E771BF" w:rsidDel="007D446A">
                <w:delText xml:space="preserve">citizens </w:delText>
              </w:r>
              <w:r w:rsidDel="007D446A">
                <w:delText>have equal right to pollute</w:delText>
              </w:r>
            </w:del>
          </w:p>
        </w:tc>
        <w:tc>
          <w:tcPr>
            <w:tcW w:w="0" w:type="auto"/>
          </w:tcPr>
          <w:p w14:paraId="432919F8" w14:textId="56CF952F" w:rsidR="00A4478A" w:rsidDel="007D446A" w:rsidRDefault="004A0387">
            <w:pPr>
              <w:pStyle w:val="Compact"/>
              <w:rPr>
                <w:del w:id="164" w:author="Tim Tørnes Pedersen" w:date="2021-11-18T17:58:00Z"/>
              </w:rPr>
            </w:pPr>
            <w:del w:id="165" w:author="Tim Tørnes Pedersen" w:date="2021-11-18T17:58:00Z">
              <w:r w:rsidDel="007D446A">
                <w:delText>Distribute emissions proportional</w:delText>
              </w:r>
              <w:r w:rsidR="00E771BF" w:rsidDel="007D446A">
                <w:delText>ly</w:delText>
              </w:r>
              <w:r w:rsidDel="007D446A">
                <w:delText xml:space="preserve"> to population size</w:delText>
              </w:r>
            </w:del>
          </w:p>
        </w:tc>
      </w:tr>
      <w:tr w:rsidR="00A4478A" w:rsidDel="007D446A" w14:paraId="6E219EB7" w14:textId="24E59425">
        <w:trPr>
          <w:del w:id="166" w:author="Tim Tørnes Pedersen" w:date="2021-11-18T17:58:00Z"/>
        </w:trPr>
        <w:tc>
          <w:tcPr>
            <w:tcW w:w="0" w:type="auto"/>
          </w:tcPr>
          <w:p w14:paraId="249842B4" w14:textId="61D6314B" w:rsidR="00A4478A" w:rsidDel="007D446A" w:rsidRDefault="004A0387">
            <w:pPr>
              <w:pStyle w:val="Compact"/>
              <w:rPr>
                <w:del w:id="167" w:author="Tim Tørnes Pedersen" w:date="2021-11-18T17:58:00Z"/>
              </w:rPr>
            </w:pPr>
            <w:del w:id="168" w:author="Tim Tørnes Pedersen" w:date="2021-11-18T17:58:00Z">
              <w:r w:rsidDel="007D446A">
                <w:delText>Ability to pay</w:delText>
              </w:r>
            </w:del>
          </w:p>
        </w:tc>
        <w:tc>
          <w:tcPr>
            <w:tcW w:w="0" w:type="auto"/>
          </w:tcPr>
          <w:p w14:paraId="0043AF6A" w14:textId="08EA2DCA" w:rsidR="00A4478A" w:rsidDel="007D446A" w:rsidRDefault="004A0387">
            <w:pPr>
              <w:pStyle w:val="Compact"/>
              <w:rPr>
                <w:del w:id="169" w:author="Tim Tørnes Pedersen" w:date="2021-11-18T17:58:00Z"/>
              </w:rPr>
            </w:pPr>
            <w:del w:id="170" w:author="Tim Tørnes Pedersen" w:date="2021-11-18T17:58:00Z">
              <w:r w:rsidDel="007D446A">
                <w:delText>Nations with higher welfare should take on a larger part of the task</w:delText>
              </w:r>
            </w:del>
          </w:p>
        </w:tc>
        <w:tc>
          <w:tcPr>
            <w:tcW w:w="0" w:type="auto"/>
          </w:tcPr>
          <w:p w14:paraId="3FAD1594" w14:textId="28ECF0FB" w:rsidR="00A4478A" w:rsidDel="007D446A" w:rsidRDefault="004A0387">
            <w:pPr>
              <w:pStyle w:val="Compact"/>
              <w:rPr>
                <w:del w:id="171" w:author="Tim Tørnes Pedersen" w:date="2021-11-18T17:58:00Z"/>
              </w:rPr>
            </w:pPr>
            <w:del w:id="172" w:author="Tim Tørnes Pedersen" w:date="2021-11-18T17:58:00Z">
              <w:r w:rsidDel="007D446A">
                <w:delText>Distribute emissions inversely to G</w:delText>
              </w:r>
              <w:r w:rsidR="00E771BF" w:rsidDel="007D446A">
                <w:delText>D</w:delText>
              </w:r>
              <w:r w:rsidDel="007D446A">
                <w:delText xml:space="preserve">P per </w:delText>
              </w:r>
              <w:r w:rsidR="00E771BF" w:rsidDel="007D446A">
                <w:delText xml:space="preserve">capita </w:delText>
              </w:r>
            </w:del>
          </w:p>
        </w:tc>
      </w:tr>
    </w:tbl>
    <w:p w14:paraId="1AD2B371" w14:textId="089DE224" w:rsidR="00A4478A" w:rsidDel="007D446A" w:rsidRDefault="004A0387">
      <w:pPr>
        <w:pStyle w:val="Heading3"/>
        <w:rPr>
          <w:del w:id="173" w:author="Tim Tørnes Pedersen" w:date="2021-11-18T17:58:00Z"/>
        </w:rPr>
      </w:pPr>
      <w:bookmarkStart w:id="174" w:name="method-limitations"/>
      <w:del w:id="175" w:author="Tim Tørnes Pedersen" w:date="2021-11-18T17:58:00Z">
        <w:r w:rsidDel="007D446A">
          <w:delText>Method limitations</w:delText>
        </w:r>
      </w:del>
    </w:p>
    <w:p w14:paraId="203AAB54" w14:textId="54E3825A" w:rsidR="00A4478A" w:rsidDel="007D446A" w:rsidRDefault="004A0387">
      <w:pPr>
        <w:pStyle w:val="FirstParagraph"/>
        <w:rPr>
          <w:del w:id="176" w:author="Tim Tørnes Pedersen" w:date="2021-11-18T17:58:00Z"/>
        </w:rPr>
      </w:pPr>
      <w:commentRangeStart w:id="177"/>
      <w:del w:id="178" w:author="Tim Tørnes Pedersen" w:date="2021-11-18T17:58:00Z">
        <w:r w:rsidDel="007D446A">
          <w:delText>Weather</w:delText>
        </w:r>
        <w:commentRangeEnd w:id="177"/>
        <w:r w:rsidR="00E771BF" w:rsidDel="007D446A">
          <w:rPr>
            <w:rStyle w:val="CommentReference"/>
          </w:rPr>
          <w:commentReference w:id="177"/>
        </w:r>
        <w:r w:rsidDel="007D446A">
          <w:delText xml:space="preserve"> and demand patterns are expected to change as a result of global warming and general electrification of energy use. Investigating these effects is, however, beyond the scope of this paper.</w:delText>
        </w:r>
      </w:del>
    </w:p>
    <w:p w14:paraId="05CB6E9D" w14:textId="66340B6C" w:rsidR="00A4478A" w:rsidDel="007D446A" w:rsidRDefault="004A0387">
      <w:pPr>
        <w:pStyle w:val="BodyText"/>
        <w:rPr>
          <w:del w:id="179" w:author="Tim Tørnes Pedersen" w:date="2021-11-18T17:58:00Z"/>
        </w:rPr>
      </w:pPr>
      <w:del w:id="180" w:author="Tim Tørnes Pedersen" w:date="2021-11-18T17:58:00Z">
        <w:r w:rsidDel="007D446A">
          <w:delText xml:space="preserve">Only the electricity sector has been modeled. The effects of sector coupling are only expected to be moderate by 2030, thus this simplification is believed to </w:delText>
        </w:r>
        <w:r w:rsidR="00E771BF" w:rsidDel="007D446A">
          <w:delText xml:space="preserve">provide only </w:delText>
        </w:r>
        <w:r w:rsidDel="007D446A">
          <w:delText>a minor source of error. If sector coupling w</w:delText>
        </w:r>
        <w:r w:rsidR="00E771BF" w:rsidDel="007D446A">
          <w:delText>as</w:delText>
        </w:r>
        <w:r w:rsidDel="007D446A">
          <w:delText xml:space="preserve"> implemented, the electricity sector </w:delText>
        </w:r>
        <w:r w:rsidR="00E771BF" w:rsidDel="007D446A">
          <w:delText xml:space="preserve">could be </w:delText>
        </w:r>
        <w:r w:rsidDel="007D446A">
          <w:delText xml:space="preserve">expected to achieve </w:delText>
        </w:r>
        <w:r w:rsidR="00E771BF" w:rsidDel="007D446A">
          <w:delText xml:space="preserve">a </w:delText>
        </w:r>
        <w:r w:rsidDel="007D446A">
          <w:delText xml:space="preserve">higher decarbonization </w:delText>
        </w:r>
        <w:r w:rsidR="00E771BF" w:rsidDel="007D446A">
          <w:delText xml:space="preserve">rate </w:delText>
        </w:r>
        <w:r w:rsidDel="007D446A">
          <w:delText>th</w:delText>
        </w:r>
        <w:r w:rsidR="00E771BF" w:rsidDel="007D446A">
          <w:delText>a</w:delText>
        </w:r>
        <w:r w:rsidDel="007D446A">
          <w:delText xml:space="preserve">n </w:delText>
        </w:r>
        <w:r w:rsidR="00E771BF" w:rsidDel="007D446A">
          <w:delText xml:space="preserve">involved with </w:delText>
        </w:r>
        <w:r w:rsidDel="007D446A">
          <w:delText xml:space="preserve">the 55% target, as </w:delText>
        </w:r>
        <w:r w:rsidR="00E771BF" w:rsidDel="007D446A">
          <w:delText xml:space="preserve">it </w:delText>
        </w:r>
        <w:r w:rsidDel="007D446A">
          <w:delText xml:space="preserve">is considered easier to </w:delText>
        </w:r>
        <w:r w:rsidR="00E771BF" w:rsidDel="007D446A">
          <w:delText xml:space="preserve">achieve here </w:delText>
        </w:r>
        <w:r w:rsidDel="007D446A">
          <w:delText xml:space="preserve">than </w:delText>
        </w:r>
        <w:r w:rsidR="00E771BF" w:rsidDel="007D446A">
          <w:delText xml:space="preserve">in </w:delText>
        </w:r>
        <w:r w:rsidDel="007D446A">
          <w:delText xml:space="preserve">other sectors. Emissions </w:delText>
        </w:r>
        <w:r w:rsidR="00E771BF" w:rsidDel="007D446A">
          <w:delText xml:space="preserve">of Nordic </w:delText>
        </w:r>
        <w:r w:rsidDel="007D446A">
          <w:delText>countries</w:delText>
        </w:r>
        <w:r w:rsidR="00E771BF" w:rsidDel="007D446A">
          <w:delText xml:space="preserve"> (Norway, Sweden, Finland)</w:delText>
        </w:r>
        <w:r w:rsidDel="007D446A">
          <w:delText xml:space="preserve"> that have achieved a high decarbonization in the electricity sector w</w:delText>
        </w:r>
        <w:r w:rsidR="00E771BF" w:rsidDel="007D446A">
          <w:delText xml:space="preserve">ould however </w:delText>
        </w:r>
        <w:r w:rsidDel="007D446A">
          <w:delText>rise, as they are still relying on oil and gas for</w:delText>
        </w:r>
        <w:r w:rsidR="007D31CA" w:rsidDel="007D446A">
          <w:delText xml:space="preserve"> </w:delText>
        </w:r>
        <w:r w:rsidDel="007D446A">
          <w:delText>industry and transportation.</w:delText>
        </w:r>
      </w:del>
    </w:p>
    <w:p w14:paraId="685F403E" w14:textId="26B67281" w:rsidR="00A4478A" w:rsidDel="007D446A" w:rsidRDefault="004A0387">
      <w:pPr>
        <w:pStyle w:val="Heading2"/>
        <w:rPr>
          <w:del w:id="181" w:author="Tim Tørnes Pedersen" w:date="2021-11-18T17:58:00Z"/>
        </w:rPr>
      </w:pPr>
      <w:bookmarkStart w:id="182" w:name="results"/>
      <w:bookmarkEnd w:id="78"/>
      <w:bookmarkEnd w:id="174"/>
      <w:del w:id="183" w:author="Tim Tørnes Pedersen" w:date="2021-11-18T17:58:00Z">
        <w:r w:rsidDel="007D446A">
          <w:delText>Results</w:delText>
        </w:r>
      </w:del>
    </w:p>
    <w:p w14:paraId="2930881B" w14:textId="14CC64CC" w:rsidR="00A4478A" w:rsidDel="007D446A" w:rsidRDefault="00E771BF">
      <w:pPr>
        <w:pStyle w:val="FirstParagraph"/>
        <w:rPr>
          <w:del w:id="184" w:author="Tim Tørnes Pedersen" w:date="2021-11-18T17:58:00Z"/>
        </w:rPr>
      </w:pPr>
      <w:del w:id="185" w:author="Tim Tørnes Pedersen" w:date="2021-11-18T17:58:00Z">
        <w:r w:rsidDel="007D446A">
          <w:delText>F</w:delText>
        </w:r>
        <w:r w:rsidR="004A0387" w:rsidDel="007D446A">
          <w:delText xml:space="preserve">ive </w:delText>
        </w:r>
        <w:r w:rsidDel="007D446A">
          <w:delText xml:space="preserve">principles for allocation of </w:delText>
        </w:r>
        <w:r w:rsidR="004A0387" w:rsidDel="007D446A">
          <w:delText xml:space="preserve">national </w:delText>
        </w:r>
        <w:r w:rsidDel="007D446A">
          <w:delText xml:space="preserve">reduction </w:delText>
        </w:r>
        <w:r w:rsidR="004A0387" w:rsidDel="007D446A">
          <w:delText>target</w:delText>
        </w:r>
        <w:r w:rsidDel="007D446A">
          <w:delText>s are of interest here</w:delText>
        </w:r>
        <w:r w:rsidR="004A0387" w:rsidDel="007D446A">
          <w:delText xml:space="preserve">. Based on </w:delText>
        </w:r>
        <w:r w:rsidDel="007D446A">
          <w:delText xml:space="preserve">section XX </w:delText>
        </w:r>
        <w:r w:rsidR="004A0387" w:rsidDel="007D446A">
          <w:delText xml:space="preserve">, these are grandfathering, sovereignty, efficiency, egalitarianism, and ability to pay. The </w:delText>
        </w:r>
        <w:r w:rsidDel="007D446A">
          <w:delText xml:space="preserve">procedures for </w:delText>
        </w:r>
        <w:r w:rsidR="004A0387" w:rsidDel="007D446A">
          <w:delText xml:space="preserve">the </w:delText>
        </w:r>
        <w:r w:rsidDel="007D446A">
          <w:delText xml:space="preserve">allocation </w:delText>
        </w:r>
        <w:r w:rsidR="004A0387" w:rsidDel="007D446A">
          <w:delText xml:space="preserve">of </w:delText>
        </w:r>
        <w:r w:rsidDel="007D446A">
          <w:delText xml:space="preserve">national reduction targets, and conversely the </w:delText>
        </w:r>
        <w:r w:rsidR="004A0387" w:rsidDel="007D446A">
          <w:delText>emissions</w:delText>
        </w:r>
        <w:r w:rsidDel="007D446A">
          <w:delText>,</w:delText>
        </w:r>
        <w:r w:rsidR="004A0387" w:rsidDel="007D446A">
          <w:delText xml:space="preserve"> </w:delText>
        </w:r>
        <w:r w:rsidDel="007D446A">
          <w:delText xml:space="preserve">for each of these five principles </w:delText>
        </w:r>
        <w:r w:rsidR="004A0387" w:rsidDel="007D446A">
          <w:delText xml:space="preserve">are </w:delText>
        </w:r>
        <w:r w:rsidDel="007D446A">
          <w:delText xml:space="preserve">shown </w:delText>
        </w:r>
        <w:r w:rsidR="004A0387" w:rsidDel="007D446A">
          <w:delText xml:space="preserve">in Table </w:delText>
        </w:r>
        <w:r w:rsidR="00171BF8" w:rsidDel="007D446A">
          <w:fldChar w:fldCharType="begin"/>
        </w:r>
        <w:r w:rsidR="00171BF8" w:rsidDel="007D446A">
          <w:delInstrText xml:space="preserve"> HYPERLINK \l "tab:scenarios" \h </w:delInstrText>
        </w:r>
        <w:r w:rsidR="00171BF8" w:rsidDel="007D446A">
          <w:fldChar w:fldCharType="separate"/>
        </w:r>
        <w:r w:rsidR="004A0387" w:rsidDel="007D446A">
          <w:rPr>
            <w:rStyle w:val="Hyperlink"/>
          </w:rPr>
          <w:delText>[tab:scenarios]</w:delText>
        </w:r>
        <w:r w:rsidR="00171BF8" w:rsidDel="007D446A">
          <w:rPr>
            <w:rStyle w:val="Hyperlink"/>
          </w:rPr>
          <w:fldChar w:fldCharType="end"/>
        </w:r>
      </w:del>
    </w:p>
    <w:p w14:paraId="45E237C5" w14:textId="3A5C120D" w:rsidR="00A4478A" w:rsidDel="007D446A" w:rsidRDefault="004A0387">
      <w:pPr>
        <w:pStyle w:val="BodyText"/>
        <w:rPr>
          <w:del w:id="186" w:author="Tim Tørnes Pedersen" w:date="2021-11-18T17:58:00Z"/>
        </w:rPr>
      </w:pPr>
      <w:del w:id="187" w:author="Tim Tørnes Pedersen" w:date="2021-11-18T17:58:00Z">
        <w:r w:rsidDel="007D446A">
          <w:delText xml:space="preserve">Applying the described MCMC method, a total of 30.000 random </w:delText>
        </w:r>
        <w:r w:rsidR="00765039" w:rsidDel="007D446A">
          <w:delText>configuration</w:delText>
        </w:r>
        <w:r w:rsidDel="007D446A">
          <w:delText xml:space="preserve">s were drawn, with an acceptance rate of </w:delText>
        </w:r>
      </w:del>
      <m:oMath>
        <m:r>
          <w:del w:id="188" w:author="Tim Tørnes Pedersen" w:date="2021-11-18T17:58:00Z">
            <w:rPr>
              <w:rFonts w:ascii="Cambria Math" w:hAnsi="Cambria Math"/>
            </w:rPr>
            <m:t>≈80%</m:t>
          </w:del>
        </m:r>
      </m:oMath>
      <w:del w:id="189" w:author="Tim Tørnes Pedersen" w:date="2021-11-18T17:58:00Z">
        <w:r w:rsidDel="007D446A">
          <w:delText>. All samples were saved allowing for analysis of emitted CO</w:delText>
        </w:r>
      </w:del>
      <m:oMath>
        <m:sSub>
          <m:sSubPr>
            <m:ctrlPr>
              <w:del w:id="190" w:author="Tim Tørnes Pedersen" w:date="2021-11-18T17:58:00Z">
                <w:rPr>
                  <w:rFonts w:ascii="Cambria Math" w:hAnsi="Cambria Math"/>
                </w:rPr>
              </w:del>
            </m:ctrlPr>
          </m:sSubPr>
          <m:e>
            <m:r>
              <w:del w:id="191" w:author="Tim Tørnes Pedersen" w:date="2021-11-18T17:58:00Z">
                <w:rPr>
                  <w:rFonts w:ascii="Cambria Math" w:hAnsi="Cambria Math"/>
                </w:rPr>
                <m:t>​</m:t>
              </w:del>
            </m:r>
          </m:e>
          <m:sub>
            <m:r>
              <w:del w:id="192" w:author="Tim Tørnes Pedersen" w:date="2021-11-18T17:58:00Z">
                <w:rPr>
                  <w:rFonts w:ascii="Cambria Math" w:hAnsi="Cambria Math"/>
                </w:rPr>
                <m:t>2</m:t>
              </w:del>
            </m:r>
          </m:sub>
        </m:sSub>
      </m:oMath>
      <w:del w:id="193" w:author="Tim Tørnes Pedersen" w:date="2021-11-18T17:58:00Z">
        <w:r w:rsidDel="007D446A">
          <w:delText>, technology investments, and electricity prices.</w:delText>
        </w:r>
      </w:del>
    </w:p>
    <w:p w14:paraId="128250BE" w14:textId="43906562" w:rsidR="00A4478A" w:rsidDel="007D446A" w:rsidRDefault="004A0387">
      <w:pPr>
        <w:pStyle w:val="BodyText"/>
        <w:rPr>
          <w:del w:id="194" w:author="Tim Tørnes Pedersen" w:date="2021-11-18T17:58:00Z"/>
        </w:rPr>
      </w:pPr>
      <w:del w:id="195" w:author="Tim Tørnes Pedersen" w:date="2021-11-18T17:58:00Z">
        <w:r w:rsidDel="007D446A">
          <w:delText xml:space="preserve">In Figure </w:delText>
        </w:r>
        <w:r w:rsidR="00171BF8" w:rsidDel="007D446A">
          <w:fldChar w:fldCharType="begin"/>
        </w:r>
        <w:r w:rsidR="00171BF8" w:rsidDel="007D446A">
          <w:delInstrText xml:space="preserve"> HYPERLINK \l "fig:co2red_cost" \h </w:delInstrText>
        </w:r>
        <w:r w:rsidR="00171BF8" w:rsidDel="007D446A">
          <w:fldChar w:fldCharType="separate"/>
        </w:r>
        <w:r w:rsidDel="007D446A">
          <w:rPr>
            <w:rStyle w:val="Hyperlink"/>
          </w:rPr>
          <w:delText>1</w:delText>
        </w:r>
        <w:r w:rsidR="00171BF8" w:rsidDel="007D446A">
          <w:rPr>
            <w:rStyle w:val="Hyperlink"/>
          </w:rPr>
          <w:fldChar w:fldCharType="end"/>
        </w:r>
        <w:r w:rsidDel="007D446A">
          <w:delText xml:space="preserve">, the </w:delText>
        </w:r>
        <w:r w:rsidR="00E771BF" w:rsidDel="007D446A">
          <w:delText xml:space="preserve">resulting joint </w:delText>
        </w:r>
        <w:r w:rsidDel="007D446A">
          <w:delText>CO</w:delText>
        </w:r>
      </w:del>
      <m:oMath>
        <m:sSub>
          <m:sSubPr>
            <m:ctrlPr>
              <w:del w:id="196" w:author="Tim Tørnes Pedersen" w:date="2021-11-18T17:58:00Z">
                <w:rPr>
                  <w:rFonts w:ascii="Cambria Math" w:hAnsi="Cambria Math"/>
                </w:rPr>
              </w:del>
            </m:ctrlPr>
          </m:sSubPr>
          <m:e>
            <m:r>
              <w:del w:id="197" w:author="Tim Tørnes Pedersen" w:date="2021-11-18T17:58:00Z">
                <w:rPr>
                  <w:rFonts w:ascii="Cambria Math" w:hAnsi="Cambria Math"/>
                </w:rPr>
                <m:t>​</m:t>
              </w:del>
            </m:r>
          </m:e>
          <m:sub>
            <m:r>
              <w:del w:id="198" w:author="Tim Tørnes Pedersen" w:date="2021-11-18T17:58:00Z">
                <w:rPr>
                  <w:rFonts w:ascii="Cambria Math" w:hAnsi="Cambria Math"/>
                </w:rPr>
                <m:t>2</m:t>
              </w:del>
            </m:r>
          </m:sub>
        </m:sSub>
      </m:oMath>
      <w:del w:id="199" w:author="Tim Tørnes Pedersen" w:date="2021-11-18T17:58:00Z">
        <w:r w:rsidDel="007D446A">
          <w:delText xml:space="preserve"> emission</w:delText>
        </w:r>
        <w:r w:rsidR="00E771BF" w:rsidDel="007D446A">
          <w:delText>s</w:delText>
        </w:r>
        <w:r w:rsidDel="007D446A">
          <w:delText xml:space="preserve"> from all </w:delText>
        </w:r>
        <w:r w:rsidR="00E771BF" w:rsidDel="007D446A">
          <w:delText xml:space="preserve">configurations of national reduction target allocations </w:delText>
        </w:r>
        <w:r w:rsidDel="007D446A">
          <w:delText>is shown, plotted against the</w:delText>
        </w:r>
        <w:r w:rsidR="00E771BF" w:rsidDel="007D446A">
          <w:delText>ir</w:delText>
        </w:r>
        <w:r w:rsidDel="007D446A">
          <w:delText xml:space="preserve"> total system cost</w:delText>
        </w:r>
        <w:r w:rsidR="00E771BF" w:rsidDel="007D446A">
          <w:delText>s.</w:delText>
        </w:r>
        <w:r w:rsidDel="007D446A">
          <w:delText xml:space="preserve">  The reference scenario (Efficiency) with the lowest total system cost is indicated with the red cross. The Pareto optimal front was calculated by continuously decreasing the allowed </w:delText>
        </w:r>
        <w:r w:rsidR="00E771BF" w:rsidDel="007D446A">
          <w:delText xml:space="preserve">joint </w:delText>
        </w:r>
        <w:r w:rsidDel="007D446A">
          <w:delText>CO</w:delText>
        </w:r>
      </w:del>
      <m:oMath>
        <m:sSub>
          <m:sSubPr>
            <m:ctrlPr>
              <w:del w:id="200" w:author="Tim Tørnes Pedersen" w:date="2021-11-18T17:58:00Z">
                <w:rPr>
                  <w:rFonts w:ascii="Cambria Math" w:hAnsi="Cambria Math"/>
                </w:rPr>
              </w:del>
            </m:ctrlPr>
          </m:sSubPr>
          <m:e>
            <m:r>
              <w:del w:id="201" w:author="Tim Tørnes Pedersen" w:date="2021-11-18T17:58:00Z">
                <w:rPr>
                  <w:rFonts w:ascii="Cambria Math" w:hAnsi="Cambria Math"/>
                </w:rPr>
                <m:t>​</m:t>
              </w:del>
            </m:r>
          </m:e>
          <m:sub>
            <m:r>
              <w:del w:id="202" w:author="Tim Tørnes Pedersen" w:date="2021-11-18T17:58:00Z">
                <w:rPr>
                  <w:rFonts w:ascii="Cambria Math" w:hAnsi="Cambria Math"/>
                </w:rPr>
                <m:t>2</m:t>
              </w:del>
            </m:r>
          </m:sub>
        </m:sSub>
      </m:oMath>
      <w:del w:id="203" w:author="Tim Tørnes Pedersen" w:date="2021-11-18T17:58:00Z">
        <w:r w:rsidDel="007D446A">
          <w:delText xml:space="preserve"> emissions and is indicated by the blue line.</w:delText>
        </w:r>
      </w:del>
    </w:p>
    <w:p w14:paraId="2C604A23" w14:textId="0D36A949" w:rsidR="00A4478A" w:rsidDel="007D446A" w:rsidRDefault="004A0387">
      <w:pPr>
        <w:pStyle w:val="CaptionedFigure"/>
        <w:rPr>
          <w:del w:id="204" w:author="Tim Tørnes Pedersen" w:date="2021-11-18T17:58:00Z"/>
        </w:rPr>
      </w:pPr>
      <w:bookmarkStart w:id="205" w:name="fig:co2red_cost"/>
      <w:del w:id="206" w:author="Tim Tørnes Pedersen" w:date="2021-11-18T17:58:00Z">
        <w:r w:rsidDel="007D446A">
          <w:rPr>
            <w:noProof/>
          </w:rPr>
          <w:drawing>
            <wp:inline distT="0" distB="0" distL="0" distR="0" wp14:anchorId="628679B9" wp14:editId="5BF895FB">
              <wp:extent cx="5334000" cy="5209953"/>
              <wp:effectExtent l="0" t="0" r="0" b="0"/>
              <wp:docPr id="2" name="Picture" descr="Histogram showing the CO_2 reduction relative to 1990 and cost increase of all feasible CO_2 target dispositions relative to the cost-optimal solution. The minimum required CO_2 reduction and maximum allowable cost increase is marked with red lines. The blue line marks the Pareto-optimal front of a dual objective optimization problem using total system cost and CO_2 reduction as the two objective functions. The cost-optimal solution is marked with a red X, and the CO_2 target scenarios Grandfathering, Ability-to-pay, Egalitarianism, and Sovereignty are marked with orange. "/>
              <wp:cNvGraphicFramePr/>
              <a:graphic xmlns:a="http://schemas.openxmlformats.org/drawingml/2006/main">
                <a:graphicData uri="http://schemas.openxmlformats.org/drawingml/2006/picture">
                  <pic:pic xmlns:pic="http://schemas.openxmlformats.org/drawingml/2006/picture">
                    <pic:nvPicPr>
                      <pic:cNvPr id="0" name="Picture" descr="./figures/cost_vs_co2_2030_elec_f.pdf"/>
                      <pic:cNvPicPr>
                        <a:picLocks noChangeAspect="1" noChangeArrowheads="1"/>
                      </pic:cNvPicPr>
                    </pic:nvPicPr>
                    <pic:blipFill>
                      <a:blip r:embed="rId13"/>
                      <a:stretch>
                        <a:fillRect/>
                      </a:stretch>
                    </pic:blipFill>
                    <pic:spPr bwMode="auto">
                      <a:xfrm>
                        <a:off x="0" y="0"/>
                        <a:ext cx="5334000" cy="5209953"/>
                      </a:xfrm>
                      <a:prstGeom prst="rect">
                        <a:avLst/>
                      </a:prstGeom>
                      <a:noFill/>
                      <a:ln w="9525">
                        <a:noFill/>
                        <a:headEnd/>
                        <a:tailEnd/>
                      </a:ln>
                    </pic:spPr>
                  </pic:pic>
                </a:graphicData>
              </a:graphic>
            </wp:inline>
          </w:drawing>
        </w:r>
        <w:bookmarkEnd w:id="205"/>
      </w:del>
    </w:p>
    <w:p w14:paraId="0508F4A3" w14:textId="4244B948" w:rsidR="00A4478A" w:rsidDel="007D446A" w:rsidRDefault="004A0387">
      <w:pPr>
        <w:pStyle w:val="ImageCaption"/>
        <w:rPr>
          <w:del w:id="207" w:author="Tim Tørnes Pedersen" w:date="2021-11-18T17:58:00Z"/>
        </w:rPr>
      </w:pPr>
      <w:del w:id="208" w:author="Tim Tørnes Pedersen" w:date="2021-11-18T17:58:00Z">
        <w:r w:rsidDel="007D446A">
          <w:delText>Histogram showing the CO</w:delText>
        </w:r>
      </w:del>
      <m:oMath>
        <m:sSub>
          <m:sSubPr>
            <m:ctrlPr>
              <w:del w:id="209" w:author="Tim Tørnes Pedersen" w:date="2021-11-18T17:58:00Z">
                <w:rPr>
                  <w:rFonts w:ascii="Cambria Math" w:hAnsi="Cambria Math"/>
                </w:rPr>
              </w:del>
            </m:ctrlPr>
          </m:sSubPr>
          <m:e>
            <m:r>
              <w:del w:id="210" w:author="Tim Tørnes Pedersen" w:date="2021-11-18T17:58:00Z">
                <w:rPr>
                  <w:rFonts w:ascii="Cambria Math" w:hAnsi="Cambria Math"/>
                </w:rPr>
                <m:t>​</m:t>
              </w:del>
            </m:r>
          </m:e>
          <m:sub>
            <m:r>
              <w:del w:id="211" w:author="Tim Tørnes Pedersen" w:date="2021-11-18T17:58:00Z">
                <w:rPr>
                  <w:rFonts w:ascii="Cambria Math" w:hAnsi="Cambria Math"/>
                </w:rPr>
                <m:t>2</m:t>
              </w:del>
            </m:r>
          </m:sub>
        </m:sSub>
      </m:oMath>
      <w:del w:id="212" w:author="Tim Tørnes Pedersen" w:date="2021-11-18T17:58:00Z">
        <w:r w:rsidDel="007D446A">
          <w:delText xml:space="preserve"> reduction</w:delText>
        </w:r>
        <w:r w:rsidR="00E771BF" w:rsidDel="007D446A">
          <w:delText>s</w:delText>
        </w:r>
        <w:r w:rsidDel="007D446A">
          <w:delText xml:space="preserve"> relative to 1990 and </w:delText>
        </w:r>
        <w:r w:rsidR="00E771BF" w:rsidDel="007D446A">
          <w:delText xml:space="preserve">the associated </w:delText>
        </w:r>
        <w:r w:rsidDel="007D446A">
          <w:delText>cost</w:delText>
        </w:r>
        <w:r w:rsidR="00E771BF" w:rsidDel="007D446A">
          <w:delText>s</w:delText>
        </w:r>
        <w:r w:rsidDel="007D446A">
          <w:delText xml:space="preserve"> of all feasible </w:delText>
        </w:r>
        <w:r w:rsidR="00765039" w:rsidDel="007D446A">
          <w:delText>configuration</w:delText>
        </w:r>
        <w:r w:rsidDel="007D446A">
          <w:delText xml:space="preserve">s </w:delText>
        </w:r>
        <w:r w:rsidR="00E771BF" w:rsidDel="007D446A">
          <w:delText xml:space="preserve">of national reduction targets, </w:delText>
        </w:r>
        <w:r w:rsidDel="007D446A">
          <w:delText xml:space="preserve">relative to the </w:delText>
        </w:r>
        <w:r w:rsidR="00E771BF" w:rsidDel="007D446A">
          <w:delText>Pareto</w:delText>
        </w:r>
        <w:r w:rsidDel="007D446A">
          <w:delText>-optimal solution. The minimum required CO</w:delText>
        </w:r>
      </w:del>
      <m:oMath>
        <m:sSub>
          <m:sSubPr>
            <m:ctrlPr>
              <w:del w:id="213" w:author="Tim Tørnes Pedersen" w:date="2021-11-18T17:58:00Z">
                <w:rPr>
                  <w:rFonts w:ascii="Cambria Math" w:hAnsi="Cambria Math"/>
                </w:rPr>
              </w:del>
            </m:ctrlPr>
          </m:sSubPr>
          <m:e>
            <m:r>
              <w:del w:id="214" w:author="Tim Tørnes Pedersen" w:date="2021-11-18T17:58:00Z">
                <w:rPr>
                  <w:rFonts w:ascii="Cambria Math" w:hAnsi="Cambria Math"/>
                </w:rPr>
                <m:t>​</m:t>
              </w:del>
            </m:r>
          </m:e>
          <m:sub>
            <m:r>
              <w:del w:id="215" w:author="Tim Tørnes Pedersen" w:date="2021-11-18T17:58:00Z">
                <w:rPr>
                  <w:rFonts w:ascii="Cambria Math" w:hAnsi="Cambria Math"/>
                </w:rPr>
                <m:t>2</m:t>
              </w:del>
            </m:r>
          </m:sub>
        </m:sSub>
      </m:oMath>
      <w:del w:id="216" w:author="Tim Tørnes Pedersen" w:date="2021-11-18T17:58:00Z">
        <w:r w:rsidDel="007D446A">
          <w:delText xml:space="preserve"> reduction and maximum allowable cost increase is marked with red lines. The blue line marks the Pareto-optimal front of a dual objective optimization pro</w:delText>
        </w:r>
        <w:r w:rsidR="00E771BF" w:rsidDel="007D446A">
          <w:delText>cedure</w:delText>
        </w:r>
        <w:r w:rsidDel="007D446A">
          <w:delText xml:space="preserve"> using total system cost and </w:delText>
        </w:r>
        <w:r w:rsidR="00E771BF" w:rsidDel="007D446A">
          <w:delText xml:space="preserve">joint </w:delText>
        </w:r>
        <w:r w:rsidDel="007D446A">
          <w:delText>CO</w:delText>
        </w:r>
      </w:del>
      <m:oMath>
        <m:sSub>
          <m:sSubPr>
            <m:ctrlPr>
              <w:del w:id="217" w:author="Tim Tørnes Pedersen" w:date="2021-11-18T17:58:00Z">
                <w:rPr>
                  <w:rFonts w:ascii="Cambria Math" w:hAnsi="Cambria Math"/>
                </w:rPr>
              </w:del>
            </m:ctrlPr>
          </m:sSubPr>
          <m:e>
            <m:r>
              <w:del w:id="218" w:author="Tim Tørnes Pedersen" w:date="2021-11-18T17:58:00Z">
                <w:rPr>
                  <w:rFonts w:ascii="Cambria Math" w:hAnsi="Cambria Math"/>
                </w:rPr>
                <m:t>​</m:t>
              </w:del>
            </m:r>
          </m:e>
          <m:sub>
            <m:r>
              <w:del w:id="219" w:author="Tim Tørnes Pedersen" w:date="2021-11-18T17:58:00Z">
                <w:rPr>
                  <w:rFonts w:ascii="Cambria Math" w:hAnsi="Cambria Math"/>
                </w:rPr>
                <m:t>2</m:t>
              </w:del>
            </m:r>
          </m:sub>
        </m:sSub>
      </m:oMath>
      <w:del w:id="220" w:author="Tim Tørnes Pedersen" w:date="2021-11-18T17:58:00Z">
        <w:r w:rsidDel="007D446A">
          <w:delText xml:space="preserve"> reduction as the two objective functions. The cost-optimal solution is marked with a red X, and the </w:delText>
        </w:r>
        <w:r w:rsidR="00E771BF" w:rsidDel="007D446A">
          <w:delText xml:space="preserve">reduction </w:delText>
        </w:r>
        <w:r w:rsidDel="007D446A">
          <w:delText xml:space="preserve">target scenarios Grandfathering, Ability-to-pay, Egalitarianism, and Sovereignty are marked with orange. </w:delText>
        </w:r>
      </w:del>
    </w:p>
    <w:p w14:paraId="439DD57A" w14:textId="3043E355" w:rsidR="00A4478A" w:rsidDel="007D446A" w:rsidRDefault="004A0387">
      <w:pPr>
        <w:pStyle w:val="BodyText"/>
        <w:rPr>
          <w:del w:id="221" w:author="Tim Tørnes Pedersen" w:date="2021-11-18T17:58:00Z"/>
        </w:rPr>
      </w:pPr>
      <w:del w:id="222" w:author="Tim Tørnes Pedersen" w:date="2021-11-18T17:58:00Z">
        <w:r w:rsidDel="007D446A">
          <w:delText xml:space="preserve">In the figure, a gap between the Pareto optimal front and the </w:delText>
        </w:r>
        <w:r w:rsidR="000E2945" w:rsidDel="007D446A">
          <w:delText xml:space="preserve">actual outcomes </w:delText>
        </w:r>
        <w:r w:rsidDel="007D446A">
          <w:delText xml:space="preserve">can be observed. There is nothing preventing the sampler from </w:delText>
        </w:r>
        <w:r w:rsidR="005E7EF3" w:rsidDel="007D446A">
          <w:delText xml:space="preserve">identifying configurations </w:delText>
        </w:r>
        <w:r w:rsidDel="007D446A">
          <w:delText xml:space="preserve">on the Pareto optimal front, it is, however, very unlikely. </w:delText>
        </w:r>
        <w:r w:rsidR="00AE606C" w:rsidDel="007D446A">
          <w:delText xml:space="preserve">The </w:delText>
        </w:r>
        <w:r w:rsidDel="007D446A">
          <w:delText xml:space="preserve">probability of the sampler drawing the exact combination of the 33 variables that will lead to a Pareto optimal solution is very low. This also shows that the optimal solution is an extreme scenario that is very hard to obtain without extensive collaboration and agreement between </w:delText>
        </w:r>
        <w:r w:rsidR="00AE606C" w:rsidDel="007D446A">
          <w:delText xml:space="preserve">all </w:delText>
        </w:r>
        <w:r w:rsidDel="007D446A">
          <w:delText>model countries. This is very unlikely</w:delText>
        </w:r>
        <w:r w:rsidR="00AE606C" w:rsidDel="007D446A">
          <w:delText>,</w:delText>
        </w:r>
        <w:r w:rsidDel="007D446A">
          <w:delText xml:space="preserve"> as countries have individual national targets and agendas. Therefore, we argue that solutions located in the dark blue regions of Figure </w:delText>
        </w:r>
        <w:r w:rsidR="00171BF8" w:rsidDel="007D446A">
          <w:fldChar w:fldCharType="begin"/>
        </w:r>
        <w:r w:rsidR="00171BF8" w:rsidDel="007D446A">
          <w:delInstrText xml:space="preserve"> HYPERLINK \l "fig:co2red_cost" \h </w:delInstrText>
        </w:r>
        <w:r w:rsidR="00171BF8" w:rsidDel="007D446A">
          <w:fldChar w:fldCharType="separate"/>
        </w:r>
        <w:r w:rsidDel="007D446A">
          <w:rPr>
            <w:rStyle w:val="Hyperlink"/>
          </w:rPr>
          <w:delText>1</w:delText>
        </w:r>
        <w:r w:rsidR="00171BF8" w:rsidDel="007D446A">
          <w:rPr>
            <w:rStyle w:val="Hyperlink"/>
          </w:rPr>
          <w:fldChar w:fldCharType="end"/>
        </w:r>
        <w:r w:rsidDel="007D446A">
          <w:delText xml:space="preserve"> can be considered as significantly more probable outcomes, because they can be realized with many different </w:delText>
        </w:r>
        <w:r w:rsidR="00765039" w:rsidDel="007D446A">
          <w:delText>configuration</w:delText>
        </w:r>
        <w:r w:rsidDel="007D446A">
          <w:delText>s</w:delText>
        </w:r>
        <w:r w:rsidR="000E2945" w:rsidDel="007D446A">
          <w:delText xml:space="preserve"> of national reduction targets</w:delText>
        </w:r>
        <w:r w:rsidDel="007D446A">
          <w:delText>.</w:delText>
        </w:r>
      </w:del>
    </w:p>
    <w:p w14:paraId="19136F02" w14:textId="752BB1BF" w:rsidR="00A4478A" w:rsidDel="007D446A" w:rsidRDefault="004A0387">
      <w:pPr>
        <w:pStyle w:val="BodyText"/>
        <w:rPr>
          <w:del w:id="223" w:author="Tim Tørnes Pedersen" w:date="2021-11-18T17:58:00Z"/>
        </w:rPr>
      </w:pPr>
      <w:del w:id="224" w:author="Tim Tørnes Pedersen" w:date="2021-11-18T17:58:00Z">
        <w:r w:rsidDel="007D446A">
          <w:delText xml:space="preserve">All </w:delText>
        </w:r>
        <w:r w:rsidR="00AE606C" w:rsidDel="007D446A">
          <w:delText xml:space="preserve">the allocation principles, </w:delText>
        </w:r>
        <w:r w:rsidDel="007D446A">
          <w:delText>except Efficiency</w:delText>
        </w:r>
        <w:r w:rsidR="00AE606C" w:rsidDel="007D446A">
          <w:delText>,</w:delText>
        </w:r>
        <w:r w:rsidDel="007D446A">
          <w:delText xml:space="preserve"> are seen </w:delText>
        </w:r>
        <w:r w:rsidR="00AE606C" w:rsidDel="007D446A">
          <w:delText xml:space="preserve">to provide </w:delText>
        </w:r>
        <w:r w:rsidDel="007D446A">
          <w:delText>a higher CO</w:delText>
        </w:r>
      </w:del>
      <m:oMath>
        <m:sSub>
          <m:sSubPr>
            <m:ctrlPr>
              <w:del w:id="225" w:author="Tim Tørnes Pedersen" w:date="2021-11-18T17:58:00Z">
                <w:rPr>
                  <w:rFonts w:ascii="Cambria Math" w:hAnsi="Cambria Math"/>
                </w:rPr>
              </w:del>
            </m:ctrlPr>
          </m:sSubPr>
          <m:e>
            <m:r>
              <w:del w:id="226" w:author="Tim Tørnes Pedersen" w:date="2021-11-18T17:58:00Z">
                <w:rPr>
                  <w:rFonts w:ascii="Cambria Math" w:hAnsi="Cambria Math"/>
                </w:rPr>
                <m:t>​</m:t>
              </w:del>
            </m:r>
          </m:e>
          <m:sub>
            <m:r>
              <w:del w:id="227" w:author="Tim Tørnes Pedersen" w:date="2021-11-18T17:58:00Z">
                <w:rPr>
                  <w:rFonts w:ascii="Cambria Math" w:hAnsi="Cambria Math"/>
                </w:rPr>
                <m:t>2</m:t>
              </w:del>
            </m:r>
          </m:sub>
        </m:sSub>
      </m:oMath>
      <w:del w:id="228" w:author="Tim Tørnes Pedersen" w:date="2021-11-18T17:58:00Z">
        <w:r w:rsidDel="007D446A">
          <w:delText xml:space="preserve"> reduction than required. This over-performance on emissions reduction is a result of several countries finding it cost-optimal to reduce emissions beyond their assigned national target. In the Efficiency scenario </w:delText>
        </w:r>
        <w:r w:rsidR="00AE606C" w:rsidDel="007D446A">
          <w:delText xml:space="preserve">only </w:delText>
        </w:r>
        <w:r w:rsidDel="007D446A">
          <w:delText xml:space="preserve">a </w:delText>
        </w:r>
        <w:r w:rsidR="00AE606C" w:rsidDel="007D446A">
          <w:delText xml:space="preserve">joint </w:delText>
        </w:r>
        <w:r w:rsidDel="007D446A">
          <w:delText>CO</w:delText>
        </w:r>
      </w:del>
      <m:oMath>
        <m:sSub>
          <m:sSubPr>
            <m:ctrlPr>
              <w:del w:id="229" w:author="Tim Tørnes Pedersen" w:date="2021-11-18T17:58:00Z">
                <w:rPr>
                  <w:rFonts w:ascii="Cambria Math" w:hAnsi="Cambria Math"/>
                </w:rPr>
              </w:del>
            </m:ctrlPr>
          </m:sSubPr>
          <m:e>
            <m:r>
              <w:del w:id="230" w:author="Tim Tørnes Pedersen" w:date="2021-11-18T17:58:00Z">
                <w:rPr>
                  <w:rFonts w:ascii="Cambria Math" w:hAnsi="Cambria Math"/>
                </w:rPr>
                <m:t>​</m:t>
              </w:del>
            </m:r>
          </m:e>
          <m:sub>
            <m:r>
              <w:del w:id="231" w:author="Tim Tørnes Pedersen" w:date="2021-11-18T17:58:00Z">
                <w:rPr>
                  <w:rFonts w:ascii="Cambria Math" w:hAnsi="Cambria Math"/>
                </w:rPr>
                <m:t>2</m:t>
              </w:del>
            </m:r>
          </m:sub>
        </m:sSub>
      </m:oMath>
      <w:del w:id="232" w:author="Tim Tørnes Pedersen" w:date="2021-11-18T17:58:00Z">
        <w:r w:rsidDel="007D446A">
          <w:delText xml:space="preserve"> emission constraint is used </w:delText>
        </w:r>
        <w:r w:rsidR="00AE606C" w:rsidDel="007D446A">
          <w:delText xml:space="preserve">which </w:delText>
        </w:r>
        <w:r w:rsidDel="007D446A">
          <w:delText>is binding for all countries. In all other scenarios national CO</w:delText>
        </w:r>
      </w:del>
      <m:oMath>
        <m:sSub>
          <m:sSubPr>
            <m:ctrlPr>
              <w:del w:id="233" w:author="Tim Tørnes Pedersen" w:date="2021-11-18T17:58:00Z">
                <w:rPr>
                  <w:rFonts w:ascii="Cambria Math" w:hAnsi="Cambria Math"/>
                </w:rPr>
              </w:del>
            </m:ctrlPr>
          </m:sSubPr>
          <m:e>
            <m:r>
              <w:del w:id="234" w:author="Tim Tørnes Pedersen" w:date="2021-11-18T17:58:00Z">
                <w:rPr>
                  <w:rFonts w:ascii="Cambria Math" w:hAnsi="Cambria Math"/>
                </w:rPr>
                <m:t>​</m:t>
              </w:del>
            </m:r>
          </m:e>
          <m:sub>
            <m:r>
              <w:del w:id="235" w:author="Tim Tørnes Pedersen" w:date="2021-11-18T17:58:00Z">
                <w:rPr>
                  <w:rFonts w:ascii="Cambria Math" w:hAnsi="Cambria Math"/>
                </w:rPr>
                <m:t>2</m:t>
              </w:del>
            </m:r>
          </m:sub>
        </m:sSub>
      </m:oMath>
      <w:del w:id="236" w:author="Tim Tørnes Pedersen" w:date="2021-11-18T17:58:00Z">
        <w:r w:rsidDel="007D446A">
          <w:delText xml:space="preserve"> emission constraints a</w:delText>
        </w:r>
        <w:r w:rsidR="000E2945" w:rsidDel="007D446A">
          <w:delText xml:space="preserve">pply. </w:delText>
        </w:r>
        <w:r w:rsidDel="007D446A">
          <w:delText xml:space="preserve"> In scenarios with </w:delText>
        </w:r>
        <w:r w:rsidR="00AE606C" w:rsidDel="007D446A">
          <w:delText xml:space="preserve">reductions becoming </w:delText>
        </w:r>
        <w:r w:rsidDel="007D446A">
          <w:delText>higher than 55%</w:delText>
        </w:r>
        <w:r w:rsidR="000E2945" w:rsidDel="007D446A">
          <w:delText>,</w:delText>
        </w:r>
        <w:r w:rsidDel="007D446A">
          <w:delText xml:space="preserve"> the national CO</w:delText>
        </w:r>
      </w:del>
      <m:oMath>
        <m:sSub>
          <m:sSubPr>
            <m:ctrlPr>
              <w:del w:id="237" w:author="Tim Tørnes Pedersen" w:date="2021-11-18T17:58:00Z">
                <w:rPr>
                  <w:rFonts w:ascii="Cambria Math" w:hAnsi="Cambria Math"/>
                </w:rPr>
              </w:del>
            </m:ctrlPr>
          </m:sSubPr>
          <m:e>
            <m:r>
              <w:del w:id="238" w:author="Tim Tørnes Pedersen" w:date="2021-11-18T17:58:00Z">
                <w:rPr>
                  <w:rFonts w:ascii="Cambria Math" w:hAnsi="Cambria Math"/>
                </w:rPr>
                <m:t>​</m:t>
              </w:del>
            </m:r>
          </m:e>
          <m:sub>
            <m:r>
              <w:del w:id="239" w:author="Tim Tørnes Pedersen" w:date="2021-11-18T17:58:00Z">
                <w:rPr>
                  <w:rFonts w:ascii="Cambria Math" w:hAnsi="Cambria Math"/>
                </w:rPr>
                <m:t>2</m:t>
              </w:del>
            </m:r>
          </m:sub>
        </m:sSub>
      </m:oMath>
      <w:del w:id="240" w:author="Tim Tørnes Pedersen" w:date="2021-11-18T17:58:00Z">
        <w:r w:rsidDel="007D446A">
          <w:delText xml:space="preserve"> constraint is not </w:delText>
        </w:r>
        <w:commentRangeStart w:id="241"/>
        <w:r w:rsidR="00AE606C" w:rsidDel="007D446A">
          <w:delText xml:space="preserve">limiting </w:delText>
        </w:r>
        <w:commentRangeEnd w:id="241"/>
        <w:r w:rsidR="00AE606C" w:rsidDel="007D446A">
          <w:rPr>
            <w:rStyle w:val="CommentReference"/>
          </w:rPr>
          <w:commentReference w:id="241"/>
        </w:r>
        <w:r w:rsidDel="007D446A">
          <w:delText>in one or more countries. The Grandfathering and Ability to pay schemes are located close to the Pareto-optimal front, whereas the Sovereignty and Egalitarianism are found to deviate significantly from the Pareto-optimal front.</w:delText>
        </w:r>
      </w:del>
    </w:p>
    <w:p w14:paraId="1996505C" w14:textId="28E3F8C2" w:rsidR="00A4478A" w:rsidDel="007D446A" w:rsidRDefault="008A22D4">
      <w:pPr>
        <w:pStyle w:val="BodyText"/>
        <w:rPr>
          <w:del w:id="242" w:author="Tim Tørnes Pedersen" w:date="2021-11-18T17:58:00Z"/>
        </w:rPr>
      </w:pPr>
      <w:del w:id="243" w:author="Tim Tørnes Pedersen" w:date="2021-11-18T17:58:00Z">
        <w:r w:rsidDel="007D446A">
          <w:delText xml:space="preserve">Considering </w:delText>
        </w:r>
        <w:r w:rsidR="004A0387" w:rsidDel="007D446A">
          <w:delText xml:space="preserve">the distribution of the </w:delText>
        </w:r>
        <w:r w:rsidR="00AE606C" w:rsidDel="007D446A">
          <w:delText xml:space="preserve">joint </w:delText>
        </w:r>
        <w:r w:rsidR="004A0387" w:rsidDel="007D446A">
          <w:delText>CO</w:delText>
        </w:r>
      </w:del>
      <m:oMath>
        <m:sSub>
          <m:sSubPr>
            <m:ctrlPr>
              <w:del w:id="244" w:author="Tim Tørnes Pedersen" w:date="2021-11-18T17:58:00Z">
                <w:rPr>
                  <w:rFonts w:ascii="Cambria Math" w:hAnsi="Cambria Math"/>
                </w:rPr>
              </w:del>
            </m:ctrlPr>
          </m:sSubPr>
          <m:e>
            <m:r>
              <w:del w:id="245" w:author="Tim Tørnes Pedersen" w:date="2021-11-18T17:58:00Z">
                <w:rPr>
                  <w:rFonts w:ascii="Cambria Math" w:hAnsi="Cambria Math"/>
                </w:rPr>
                <m:t>​</m:t>
              </w:del>
            </m:r>
          </m:e>
          <m:sub>
            <m:r>
              <w:del w:id="246" w:author="Tim Tørnes Pedersen" w:date="2021-11-18T17:58:00Z">
                <w:rPr>
                  <w:rFonts w:ascii="Cambria Math" w:hAnsi="Cambria Math"/>
                </w:rPr>
                <m:t>2</m:t>
              </w:del>
            </m:r>
          </m:sub>
        </m:sSub>
      </m:oMath>
      <w:del w:id="247" w:author="Tim Tørnes Pedersen" w:date="2021-11-18T17:58:00Z">
        <w:r w:rsidR="004A0387" w:rsidDel="007D446A">
          <w:delText xml:space="preserve"> reduction, it is clear that the probability of achieving reductions close to the </w:delText>
        </w:r>
        <w:r w:rsidR="00AE606C" w:rsidDel="007D446A">
          <w:delText xml:space="preserve">joint </w:delText>
        </w:r>
        <w:r w:rsidR="004A0387" w:rsidDel="007D446A">
          <w:delText xml:space="preserve">target (marked by the red line) is more </w:delText>
        </w:r>
        <w:r w:rsidR="00AE606C" w:rsidDel="007D446A">
          <w:delText xml:space="preserve">likely </w:delText>
        </w:r>
        <w:r w:rsidR="004A0387" w:rsidDel="007D446A">
          <w:delText xml:space="preserve">than overachieving. </w:delText>
        </w:r>
        <w:r w:rsidR="00AE606C" w:rsidDel="007D446A">
          <w:delText>Moreover, t</w:delText>
        </w:r>
        <w:r w:rsidR="004A0387" w:rsidDel="007D446A">
          <w:delText>he marginal distribution of the system cost</w:delText>
        </w:r>
        <w:r w:rsidR="00AE606C" w:rsidDel="007D446A">
          <w:delText>s</w:delText>
        </w:r>
        <w:r w:rsidR="004A0387" w:rsidDel="007D446A">
          <w:delText xml:space="preserve"> reveals that an increase in the total system cost</w:delText>
        </w:r>
        <w:r w:rsidR="00AE606C" w:rsidDel="007D446A">
          <w:delText>s</w:delText>
        </w:r>
        <w:r w:rsidR="004A0387" w:rsidDel="007D446A">
          <w:delText xml:space="preserve"> of </w:delText>
        </w:r>
        <w:r w:rsidR="00AE606C" w:rsidDel="007D446A">
          <w:delText xml:space="preserve">not less than </w:delText>
        </w:r>
        <w:r w:rsidR="004A0387" w:rsidDel="007D446A">
          <w:delText>5% relative to the optimal scenario is almost unavoidable, since, to obtain the lowest possible total system cost</w:delText>
        </w:r>
        <w:r w:rsidR="00AE606C" w:rsidDel="007D446A">
          <w:delText>s</w:delText>
        </w:r>
        <w:r w:rsidR="004A0387" w:rsidDel="007D446A">
          <w:delText>, the burden of transitioning must be shared in a very exact way. It is, nevertheless, very unlikely that this will happen as countries have different national ambitions. Therefore cost</w:delText>
        </w:r>
        <w:r w:rsidR="00AE606C" w:rsidDel="007D446A">
          <w:delText xml:space="preserve">s higher than what is deemed optimal </w:delText>
        </w:r>
        <w:r w:rsidR="004A0387" w:rsidDel="007D446A">
          <w:delText xml:space="preserve">is </w:delText>
        </w:r>
        <w:r w:rsidR="00AE606C" w:rsidDel="007D446A">
          <w:delText xml:space="preserve">to be </w:delText>
        </w:r>
        <w:r w:rsidR="004A0387" w:rsidDel="007D446A">
          <w:delText xml:space="preserve">expected. What Figure </w:delText>
        </w:r>
        <w:r w:rsidR="00171BF8" w:rsidDel="007D446A">
          <w:fldChar w:fldCharType="begin"/>
        </w:r>
        <w:r w:rsidR="00171BF8" w:rsidDel="007D446A">
          <w:delInstrText xml:space="preserve"> HYPERLINK \l "fig:co2red_cost" \h </w:delInstrText>
        </w:r>
        <w:r w:rsidR="00171BF8" w:rsidDel="007D446A">
          <w:fldChar w:fldCharType="separate"/>
        </w:r>
        <w:r w:rsidR="004A0387" w:rsidDel="007D446A">
          <w:rPr>
            <w:rStyle w:val="Hyperlink"/>
          </w:rPr>
          <w:delText>1</w:delText>
        </w:r>
        <w:r w:rsidR="00171BF8" w:rsidDel="007D446A">
          <w:rPr>
            <w:rStyle w:val="Hyperlink"/>
          </w:rPr>
          <w:fldChar w:fldCharType="end"/>
        </w:r>
        <w:r w:rsidR="004A0387" w:rsidDel="007D446A">
          <w:delText xml:space="preserve"> </w:delText>
        </w:r>
        <w:r w:rsidR="00AE606C" w:rsidDel="007D446A">
          <w:delText xml:space="preserve">further shows, </w:delText>
        </w:r>
        <w:r w:rsidR="004A0387" w:rsidDel="007D446A">
          <w:delText xml:space="preserve">is that this cost increase with a 75% </w:delText>
        </w:r>
        <w:r w:rsidR="00AE606C" w:rsidDel="007D446A">
          <w:delText xml:space="preserve">probability </w:delText>
        </w:r>
        <w:r w:rsidR="004A0387" w:rsidDel="007D446A">
          <w:delText xml:space="preserve">will be above 4.6% and </w:delText>
        </w:r>
        <w:r w:rsidR="00AE606C" w:rsidDel="007D446A">
          <w:delText xml:space="preserve">it </w:delText>
        </w:r>
        <w:r w:rsidR="004A0387" w:rsidDel="007D446A">
          <w:delText xml:space="preserve">has a 50% </w:delText>
        </w:r>
        <w:r w:rsidR="00AE606C" w:rsidDel="007D446A">
          <w:delText xml:space="preserve">probability </w:delText>
        </w:r>
        <w:r w:rsidR="004A0387" w:rsidDel="007D446A">
          <w:delText>of being between 4.6% and 12.2%.</w:delText>
        </w:r>
      </w:del>
    </w:p>
    <w:p w14:paraId="3695887A" w14:textId="1E5E238E" w:rsidR="00A4478A" w:rsidDel="007D446A" w:rsidRDefault="004A0387">
      <w:pPr>
        <w:pStyle w:val="BodyText"/>
        <w:rPr>
          <w:del w:id="248" w:author="Tim Tørnes Pedersen" w:date="2021-11-18T17:58:00Z"/>
        </w:rPr>
      </w:pPr>
      <w:del w:id="249" w:author="Tim Tørnes Pedersen" w:date="2021-11-18T17:58:00Z">
        <w:r w:rsidDel="007D446A">
          <w:rPr>
            <w:noProof/>
          </w:rPr>
          <w:drawing>
            <wp:inline distT="0" distB="0" distL="0" distR="0" wp14:anchorId="6A9EADF9" wp14:editId="648529F5">
              <wp:extent cx="5334000" cy="1454727"/>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mwh_box_2030_elec_f.jpeg"/>
                      <pic:cNvPicPr>
                        <a:picLocks noChangeAspect="1" noChangeArrowheads="1"/>
                      </pic:cNvPicPr>
                    </pic:nvPicPr>
                    <pic:blipFill>
                      <a:blip r:embed="rId14"/>
                      <a:stretch>
                        <a:fillRect/>
                      </a:stretch>
                    </pic:blipFill>
                    <pic:spPr bwMode="auto">
                      <a:xfrm>
                        <a:off x="0" y="0"/>
                        <a:ext cx="5334000" cy="1454727"/>
                      </a:xfrm>
                      <a:prstGeom prst="rect">
                        <a:avLst/>
                      </a:prstGeom>
                      <a:noFill/>
                      <a:ln w="9525">
                        <a:noFill/>
                        <a:headEnd/>
                        <a:tailEnd/>
                      </a:ln>
                    </pic:spPr>
                  </pic:pic>
                </a:graphicData>
              </a:graphic>
            </wp:inline>
          </w:drawing>
        </w:r>
      </w:del>
    </w:p>
    <w:p w14:paraId="21A18CDC" w14:textId="02FA6838" w:rsidR="00A4478A" w:rsidDel="007D446A" w:rsidRDefault="004A0387">
      <w:pPr>
        <w:pStyle w:val="BodyText"/>
        <w:rPr>
          <w:del w:id="250" w:author="Tim Tørnes Pedersen" w:date="2021-11-18T17:58:00Z"/>
        </w:rPr>
      </w:pPr>
      <w:del w:id="251" w:author="Tim Tørnes Pedersen" w:date="2021-11-18T17:58:00Z">
        <w:r w:rsidDel="007D446A">
          <w:delText xml:space="preserve">Figure </w:delText>
        </w:r>
        <w:r w:rsidR="00171BF8" w:rsidDel="007D446A">
          <w:fldChar w:fldCharType="begin"/>
        </w:r>
        <w:r w:rsidR="00171BF8" w:rsidDel="007D446A">
          <w:delInstrText xml:space="preserve"> HYPERLINK \l "fig:co2_mwh_box" \h </w:delInstrText>
        </w:r>
        <w:r w:rsidR="00171BF8" w:rsidDel="007D446A">
          <w:fldChar w:fldCharType="separate"/>
        </w:r>
        <w:r w:rsidDel="007D446A">
          <w:rPr>
            <w:rStyle w:val="Hyperlink"/>
          </w:rPr>
          <w:delText>[fig:co2_mwh_box]</w:delText>
        </w:r>
        <w:r w:rsidR="00171BF8" w:rsidDel="007D446A">
          <w:rPr>
            <w:rStyle w:val="Hyperlink"/>
          </w:rPr>
          <w:fldChar w:fldCharType="end"/>
        </w:r>
        <w:r w:rsidDel="007D446A">
          <w:delText xml:space="preserve"> shows </w:delText>
        </w:r>
        <w:r w:rsidR="008A22D4" w:rsidDel="007D446A">
          <w:delText xml:space="preserve"> the probability range for </w:delText>
        </w:r>
        <w:r w:rsidDel="007D446A">
          <w:delText>CO</w:delText>
        </w:r>
      </w:del>
      <m:oMath>
        <m:sSub>
          <m:sSubPr>
            <m:ctrlPr>
              <w:del w:id="252" w:author="Tim Tørnes Pedersen" w:date="2021-11-18T17:58:00Z">
                <w:rPr>
                  <w:rFonts w:ascii="Cambria Math" w:hAnsi="Cambria Math"/>
                </w:rPr>
              </w:del>
            </m:ctrlPr>
          </m:sSubPr>
          <m:e>
            <m:r>
              <w:del w:id="253" w:author="Tim Tørnes Pedersen" w:date="2021-11-18T17:58:00Z">
                <w:rPr>
                  <w:rFonts w:ascii="Cambria Math" w:hAnsi="Cambria Math"/>
                </w:rPr>
                <m:t>​</m:t>
              </w:del>
            </m:r>
          </m:e>
          <m:sub>
            <m:r>
              <w:del w:id="254" w:author="Tim Tørnes Pedersen" w:date="2021-11-18T17:58:00Z">
                <w:rPr>
                  <w:rFonts w:ascii="Cambria Math" w:hAnsi="Cambria Math"/>
                </w:rPr>
                <m:t>2</m:t>
              </w:del>
            </m:r>
          </m:sub>
        </m:sSub>
      </m:oMath>
      <w:del w:id="255" w:author="Tim Tørnes Pedersen" w:date="2021-11-18T17:58:00Z">
        <w:r w:rsidDel="007D446A">
          <w:delText xml:space="preserve"> </w:delText>
        </w:r>
        <w:r w:rsidR="008A22D4" w:rsidDel="007D446A">
          <w:delText xml:space="preserve">intensity (emissions per MWh) in each of </w:delText>
        </w:r>
        <w:r w:rsidDel="007D446A">
          <w:delText xml:space="preserve">the modeled countries </w:delText>
        </w:r>
        <w:r w:rsidR="008A22D4" w:rsidDel="007D446A">
          <w:delText xml:space="preserve">according to the various </w:delText>
        </w:r>
        <w:r w:rsidR="00765039" w:rsidDel="007D446A">
          <w:delText>configuration</w:delText>
        </w:r>
        <w:r w:rsidDel="007D446A">
          <w:delText xml:space="preserve">s </w:delText>
        </w:r>
        <w:r w:rsidR="008A22D4" w:rsidDel="007D446A">
          <w:delText xml:space="preserve">of national reduction targets. </w:delText>
        </w:r>
        <w:r w:rsidDel="007D446A">
          <w:delText xml:space="preserve">As seen in the figure, all countries have zero emissions in one or more </w:delText>
        </w:r>
        <w:r w:rsidR="008A22D4" w:rsidDel="007D446A">
          <w:delText>configurations</w:delText>
        </w:r>
        <w:r w:rsidDel="007D446A">
          <w:delText xml:space="preserve">. Countries such as Norway and Sweden have zero emissions </w:delText>
        </w:r>
        <w:r w:rsidR="008A22D4" w:rsidDel="007D446A">
          <w:delText xml:space="preserve">under </w:delText>
        </w:r>
        <w:r w:rsidDel="007D446A">
          <w:delText xml:space="preserve">all </w:delText>
        </w:r>
        <w:r w:rsidR="008A22D4" w:rsidDel="007D446A">
          <w:delText>circumstances</w:delText>
        </w:r>
        <w:r w:rsidDel="007D446A">
          <w:delText xml:space="preserve">. This is not because they are </w:delText>
        </w:r>
        <w:r w:rsidR="008A22D4" w:rsidDel="007D446A">
          <w:delText xml:space="preserve">allocated </w:delText>
        </w:r>
        <w:r w:rsidDel="007D446A">
          <w:delText xml:space="preserve">a </w:delText>
        </w:r>
        <w:r w:rsidR="008A22D4" w:rsidDel="007D446A">
          <w:delText xml:space="preserve">demanding </w:delText>
        </w:r>
        <w:r w:rsidDel="007D446A">
          <w:delText xml:space="preserve">reduction target, but simply because it is cost-optimal to rely fully on renewable or nuclear energy. On the other </w:delText>
        </w:r>
        <w:r w:rsidR="008A22D4" w:rsidDel="007D446A">
          <w:delText>ha</w:delText>
        </w:r>
        <w:r w:rsidDel="007D446A">
          <w:delText xml:space="preserve">nd, countries such as Poland and </w:delText>
        </w:r>
        <w:r w:rsidR="000E2945" w:rsidDel="007D446A">
          <w:delText xml:space="preserve">North </w:delText>
        </w:r>
        <w:r w:rsidDel="007D446A">
          <w:delText xml:space="preserve">Macedonia </w:delText>
        </w:r>
        <w:r w:rsidR="008A22D4" w:rsidDel="007D446A">
          <w:delText xml:space="preserve">tend to have </w:delText>
        </w:r>
        <w:r w:rsidDel="007D446A">
          <w:delText xml:space="preserve">large emissions </w:delText>
        </w:r>
        <w:r w:rsidR="008A22D4" w:rsidDel="007D446A">
          <w:delText>intensity in most configurations</w:delText>
        </w:r>
        <w:r w:rsidDel="007D446A">
          <w:delText xml:space="preserve">. By analyzing the </w:delText>
        </w:r>
        <w:r w:rsidR="00765039" w:rsidDel="007D446A">
          <w:delText>configuration</w:delText>
        </w:r>
        <w:r w:rsidDel="007D446A">
          <w:delText xml:space="preserve"> </w:delText>
        </w:r>
        <w:r w:rsidR="008A22D4" w:rsidDel="007D446A">
          <w:delText xml:space="preserve">of national reduction targets </w:delText>
        </w:r>
        <w:r w:rsidDel="007D446A">
          <w:delText xml:space="preserve">in the Efficiency </w:delText>
        </w:r>
        <w:r w:rsidR="008A22D4" w:rsidDel="007D446A">
          <w:delText>approach</w:delText>
        </w:r>
        <w:r w:rsidDel="007D446A">
          <w:delText xml:space="preserve">, it </w:delText>
        </w:r>
        <w:r w:rsidR="008A22D4" w:rsidDel="007D446A">
          <w:delText xml:space="preserve">can be observed </w:delText>
        </w:r>
        <w:r w:rsidDel="007D446A">
          <w:delText xml:space="preserve">that higher than average shares </w:delText>
        </w:r>
        <w:r w:rsidR="008A22D4" w:rsidDel="007D446A">
          <w:delText xml:space="preserve">of emissions </w:delText>
        </w:r>
        <w:r w:rsidDel="007D446A">
          <w:delText xml:space="preserve">are allocated to countries that </w:delText>
        </w:r>
        <w:r w:rsidR="008A22D4" w:rsidDel="007D446A">
          <w:delText xml:space="preserve">at the outset </w:delText>
        </w:r>
        <w:r w:rsidDel="007D446A">
          <w:delText xml:space="preserve">have high emissions and </w:delText>
        </w:r>
        <w:r w:rsidR="008A22D4" w:rsidDel="007D446A">
          <w:delText xml:space="preserve">less </w:delText>
        </w:r>
        <w:r w:rsidDel="007D446A">
          <w:delText xml:space="preserve">than average shares </w:delText>
        </w:r>
        <w:r w:rsidR="008A22D4" w:rsidDel="007D446A">
          <w:delText xml:space="preserve">of emissions are allocated </w:delText>
        </w:r>
        <w:r w:rsidDel="007D446A">
          <w:delText xml:space="preserve">to countries with low </w:delText>
        </w:r>
        <w:r w:rsidR="008A22D4" w:rsidDel="007D446A">
          <w:delText xml:space="preserve">initial </w:delText>
        </w:r>
        <w:r w:rsidDel="007D446A">
          <w:delText xml:space="preserve">emissions. In other words, the Efficiency scheme favors assigning </w:delText>
        </w:r>
        <w:r w:rsidR="008A22D4" w:rsidDel="007D446A">
          <w:delText xml:space="preserve">modest </w:delText>
        </w:r>
        <w:r w:rsidDel="007D446A">
          <w:delText>reduction targets to countries that have a hard time reducing emissions and cut emissions drastically in countries where CO</w:delText>
        </w:r>
      </w:del>
      <m:oMath>
        <m:sSub>
          <m:sSubPr>
            <m:ctrlPr>
              <w:del w:id="256" w:author="Tim Tørnes Pedersen" w:date="2021-11-18T17:58:00Z">
                <w:rPr>
                  <w:rFonts w:ascii="Cambria Math" w:hAnsi="Cambria Math"/>
                </w:rPr>
              </w:del>
            </m:ctrlPr>
          </m:sSubPr>
          <m:e>
            <m:r>
              <w:del w:id="257" w:author="Tim Tørnes Pedersen" w:date="2021-11-18T17:58:00Z">
                <w:rPr>
                  <w:rFonts w:ascii="Cambria Math" w:hAnsi="Cambria Math"/>
                </w:rPr>
                <m:t>​</m:t>
              </w:del>
            </m:r>
          </m:e>
          <m:sub>
            <m:r>
              <w:del w:id="258" w:author="Tim Tørnes Pedersen" w:date="2021-11-18T17:58:00Z">
                <w:rPr>
                  <w:rFonts w:ascii="Cambria Math" w:hAnsi="Cambria Math"/>
                </w:rPr>
                <m:t>2</m:t>
              </w:del>
            </m:r>
          </m:sub>
        </m:sSub>
      </m:oMath>
      <w:del w:id="259" w:author="Tim Tørnes Pedersen" w:date="2021-11-18T17:58:00Z">
        <w:r w:rsidDel="007D446A">
          <w:delText xml:space="preserve"> reduction is easier. This intuitively reduces total system cost. In the Sovereignty scenario, CO</w:delText>
        </w:r>
      </w:del>
      <m:oMath>
        <m:sSub>
          <m:sSubPr>
            <m:ctrlPr>
              <w:del w:id="260" w:author="Tim Tørnes Pedersen" w:date="2021-11-18T17:58:00Z">
                <w:rPr>
                  <w:rFonts w:ascii="Cambria Math" w:hAnsi="Cambria Math"/>
                </w:rPr>
              </w:del>
            </m:ctrlPr>
          </m:sSubPr>
          <m:e>
            <m:r>
              <w:del w:id="261" w:author="Tim Tørnes Pedersen" w:date="2021-11-18T17:58:00Z">
                <w:rPr>
                  <w:rFonts w:ascii="Cambria Math" w:hAnsi="Cambria Math"/>
                </w:rPr>
                <m:t>​</m:t>
              </w:del>
            </m:r>
          </m:e>
          <m:sub>
            <m:r>
              <w:del w:id="262" w:author="Tim Tørnes Pedersen" w:date="2021-11-18T17:58:00Z">
                <w:rPr>
                  <w:rFonts w:ascii="Cambria Math" w:hAnsi="Cambria Math"/>
                </w:rPr>
                <m:t>2</m:t>
              </w:del>
            </m:r>
          </m:sub>
        </m:sSub>
      </m:oMath>
      <w:del w:id="263" w:author="Tim Tørnes Pedersen" w:date="2021-11-18T17:58:00Z">
        <w:r w:rsidDel="007D446A">
          <w:delText xml:space="preserve"> reduction targets are </w:delText>
        </w:r>
        <w:r w:rsidR="008A22D4" w:rsidDel="007D446A">
          <w:delText xml:space="preserve">assigned </w:delText>
        </w:r>
        <w:r w:rsidDel="007D446A">
          <w:delText>equally based on the national energy demand. Naturally, a much more even emission</w:delText>
        </w:r>
        <w:r w:rsidR="008A22D4" w:rsidDel="007D446A">
          <w:delText xml:space="preserve">s intensity results from </w:delText>
        </w:r>
        <w:r w:rsidDel="007D446A">
          <w:delText xml:space="preserve">this </w:delText>
        </w:r>
        <w:r w:rsidR="008A22D4" w:rsidDel="007D446A">
          <w:delText>approach</w:delText>
        </w:r>
        <w:r w:rsidDel="007D446A">
          <w:delText xml:space="preserve">. In the Ability to pay </w:delText>
        </w:r>
        <w:r w:rsidR="008A22D4" w:rsidDel="007D446A">
          <w:delText xml:space="preserve">approach </w:delText>
        </w:r>
        <w:r w:rsidDel="007D446A">
          <w:delText>emissions are distributed inversely proportional to national GDP</w:delText>
        </w:r>
        <w:r w:rsidR="008A22D4" w:rsidDel="007D446A">
          <w:delText xml:space="preserve"> per capita(?)</w:delText>
        </w:r>
        <w:r w:rsidDel="007D446A">
          <w:delText xml:space="preserve">. This redistribution of emissions </w:delText>
        </w:r>
        <w:r w:rsidR="008A22D4" w:rsidDel="007D446A">
          <w:delText>with</w:delText>
        </w:r>
        <w:r w:rsidDel="007D446A">
          <w:delText xml:space="preserve"> the Ability to pay </w:delText>
        </w:r>
        <w:r w:rsidR="008A22D4" w:rsidDel="007D446A">
          <w:delText xml:space="preserve">approach </w:delText>
        </w:r>
        <w:r w:rsidDel="007D446A">
          <w:delText xml:space="preserve">is clearly </w:delText>
        </w:r>
        <w:r w:rsidR="008A22D4" w:rsidDel="007D446A">
          <w:delText xml:space="preserve">discerned </w:delText>
        </w:r>
        <w:r w:rsidDel="007D446A">
          <w:delText xml:space="preserve">in Figure </w:delText>
        </w:r>
        <w:r w:rsidR="00171BF8" w:rsidDel="007D446A">
          <w:fldChar w:fldCharType="begin"/>
        </w:r>
        <w:r w:rsidR="00171BF8" w:rsidDel="007D446A">
          <w:delInstrText xml:space="preserve"> HYPERLINK \l "fig:co2_mwh_box" \h </w:delInstrText>
        </w:r>
        <w:r w:rsidR="00171BF8" w:rsidDel="007D446A">
          <w:fldChar w:fldCharType="separate"/>
        </w:r>
        <w:r w:rsidDel="007D446A">
          <w:rPr>
            <w:rStyle w:val="Hyperlink"/>
          </w:rPr>
          <w:delText>[fig:co2_mwh_box]</w:delText>
        </w:r>
        <w:r w:rsidR="00171BF8" w:rsidDel="007D446A">
          <w:rPr>
            <w:rStyle w:val="Hyperlink"/>
          </w:rPr>
          <w:fldChar w:fldCharType="end"/>
        </w:r>
        <w:r w:rsidDel="007D446A">
          <w:delText xml:space="preserve">, where wealthy countries such as Germany and the Netherlands </w:delText>
        </w:r>
        <w:r w:rsidR="008A22D4" w:rsidDel="007D446A">
          <w:delText xml:space="preserve">end up with </w:delText>
        </w:r>
        <w:r w:rsidDel="007D446A">
          <w:delText xml:space="preserve">low emissions </w:delText>
        </w:r>
        <w:r w:rsidR="008A22D4" w:rsidDel="007D446A">
          <w:delText xml:space="preserve">while </w:delText>
        </w:r>
        <w:r w:rsidDel="007D446A">
          <w:delText xml:space="preserve">countries such as Romania, Macedonia, and Bulgaria </w:delText>
        </w:r>
        <w:r w:rsidR="008A22D4" w:rsidDel="007D446A">
          <w:delText xml:space="preserve">feature </w:delText>
        </w:r>
        <w:r w:rsidDel="007D446A">
          <w:delText>higher emissions.</w:delText>
        </w:r>
        <w:r w:rsidDel="007D446A">
          <w:br/>
        </w:r>
      </w:del>
    </w:p>
    <w:p w14:paraId="4DA593E9" w14:textId="4AA4C473" w:rsidR="00A4478A" w:rsidDel="007D446A" w:rsidRDefault="004A0387">
      <w:pPr>
        <w:pStyle w:val="BodyText"/>
        <w:rPr>
          <w:del w:id="264" w:author="Tim Tørnes Pedersen" w:date="2021-11-18T17:58:00Z"/>
        </w:rPr>
      </w:pPr>
      <w:del w:id="265" w:author="Tim Tørnes Pedersen" w:date="2021-11-18T17:58:00Z">
        <w:r w:rsidDel="007D446A">
          <w:delText xml:space="preserve">By analyzing </w:delText>
        </w:r>
        <w:r w:rsidR="008A22D4" w:rsidDel="007D446A">
          <w:delText xml:space="preserve">the country </w:delText>
        </w:r>
        <w:r w:rsidDel="007D446A">
          <w:delText xml:space="preserve">correlations </w:delText>
        </w:r>
        <w:r w:rsidR="008A22D4" w:rsidDel="007D446A">
          <w:delText xml:space="preserve">of </w:delText>
        </w:r>
        <w:r w:rsidDel="007D446A">
          <w:delText>actual national CO</w:delText>
        </w:r>
      </w:del>
      <m:oMath>
        <m:sSub>
          <m:sSubPr>
            <m:ctrlPr>
              <w:del w:id="266" w:author="Tim Tørnes Pedersen" w:date="2021-11-18T17:58:00Z">
                <w:rPr>
                  <w:rFonts w:ascii="Cambria Math" w:hAnsi="Cambria Math"/>
                </w:rPr>
              </w:del>
            </m:ctrlPr>
          </m:sSubPr>
          <m:e>
            <m:r>
              <w:del w:id="267" w:author="Tim Tørnes Pedersen" w:date="2021-11-18T17:58:00Z">
                <w:rPr>
                  <w:rFonts w:ascii="Cambria Math" w:hAnsi="Cambria Math"/>
                </w:rPr>
                <m:t>​</m:t>
              </w:del>
            </m:r>
          </m:e>
          <m:sub>
            <m:r>
              <w:del w:id="268" w:author="Tim Tørnes Pedersen" w:date="2021-11-18T17:58:00Z">
                <w:rPr>
                  <w:rFonts w:ascii="Cambria Math" w:hAnsi="Cambria Math"/>
                </w:rPr>
                <m:t>2</m:t>
              </w:del>
            </m:r>
          </m:sub>
        </m:sSub>
      </m:oMath>
      <w:del w:id="269" w:author="Tim Tørnes Pedersen" w:date="2021-11-18T17:58:00Z">
        <w:r w:rsidDel="007D446A">
          <w:delText xml:space="preserve"> emissions </w:delText>
        </w:r>
        <w:r w:rsidR="008A22D4" w:rsidDel="007D446A">
          <w:delText xml:space="preserve">resulting </w:delText>
        </w:r>
        <w:r w:rsidDel="007D446A">
          <w:delText xml:space="preserve">from all the </w:delText>
        </w:r>
        <w:r w:rsidR="008A22D4" w:rsidDel="007D446A">
          <w:delText>configurations</w:delText>
        </w:r>
        <w:r w:rsidDel="007D446A">
          <w:delText xml:space="preserve">, Figure </w:delText>
        </w:r>
        <w:r w:rsidR="00171BF8" w:rsidDel="007D446A">
          <w:fldChar w:fldCharType="begin"/>
        </w:r>
        <w:r w:rsidR="00171BF8" w:rsidDel="007D446A">
          <w:delInstrText xml:space="preserve"> HYPERLINK \l "fig:co2_correlation" \h </w:delInstrText>
        </w:r>
        <w:r w:rsidR="00171BF8" w:rsidDel="007D446A">
          <w:fldChar w:fldCharType="separate"/>
        </w:r>
        <w:r w:rsidDel="007D446A">
          <w:rPr>
            <w:rStyle w:val="Hyperlink"/>
          </w:rPr>
          <w:delText>[fig:co2_correlation]</w:delText>
        </w:r>
        <w:r w:rsidR="00171BF8" w:rsidDel="007D446A">
          <w:rPr>
            <w:rStyle w:val="Hyperlink"/>
          </w:rPr>
          <w:fldChar w:fldCharType="end"/>
        </w:r>
        <w:r w:rsidDel="007D446A">
          <w:delText xml:space="preserve"> is generated. </w:delText>
        </w:r>
        <w:r w:rsidR="008A22D4" w:rsidDel="007D446A">
          <w:delText>From</w:delText>
        </w:r>
        <w:r w:rsidDel="007D446A">
          <w:delText xml:space="preserve"> Figure </w:delText>
        </w:r>
        <w:r w:rsidR="00171BF8" w:rsidDel="007D446A">
          <w:fldChar w:fldCharType="begin"/>
        </w:r>
        <w:r w:rsidR="00171BF8" w:rsidDel="007D446A">
          <w:delInstrText xml:space="preserve"> HYPERLINK \l "fig:co2_correlation" \h </w:delInstrText>
        </w:r>
        <w:r w:rsidR="00171BF8" w:rsidDel="007D446A">
          <w:fldChar w:fldCharType="separate"/>
        </w:r>
        <w:r w:rsidDel="007D446A">
          <w:rPr>
            <w:rStyle w:val="Hyperlink"/>
          </w:rPr>
          <w:delText>[fig:co2_correlation]</w:delText>
        </w:r>
        <w:r w:rsidR="00171BF8" w:rsidDel="007D446A">
          <w:rPr>
            <w:rStyle w:val="Hyperlink"/>
          </w:rPr>
          <w:fldChar w:fldCharType="end"/>
        </w:r>
        <w:r w:rsidDel="007D446A">
          <w:delText xml:space="preserve"> a) it is evident that </w:delText>
        </w:r>
        <w:r w:rsidR="008A22D4" w:rsidDel="007D446A">
          <w:delText xml:space="preserve">for </w:delText>
        </w:r>
        <w:r w:rsidDel="007D446A">
          <w:delText xml:space="preserve">neighboring countries </w:delText>
        </w:r>
        <w:r w:rsidR="008A22D4" w:rsidDel="007D446A">
          <w:delText xml:space="preserve">outcomes are closely linked </w:delText>
        </w:r>
        <w:r w:rsidDel="007D446A">
          <w:delText>. The strong positive correlation between Sweden and Norway’s emissions is however an artifact</w:delText>
        </w:r>
        <w:r w:rsidR="008A22D4" w:rsidDel="007D446A">
          <w:delText>,</w:delText>
        </w:r>
        <w:r w:rsidDel="007D446A">
          <w:delText xml:space="preserve"> as these two countries have zero-emission</w:delText>
        </w:r>
        <w:r w:rsidR="008A22D4" w:rsidDel="007D446A">
          <w:delText>s</w:delText>
        </w:r>
        <w:r w:rsidDel="007D446A">
          <w:delText xml:space="preserve"> </w:delText>
        </w:r>
        <w:r w:rsidR="008A22D4" w:rsidDel="007D446A">
          <w:delText>with</w:delText>
        </w:r>
        <w:r w:rsidDel="007D446A">
          <w:delText xml:space="preserve"> almost all </w:delText>
        </w:r>
        <w:r w:rsidR="008A22D4" w:rsidDel="007D446A">
          <w:delText>approaches and configurations</w:delText>
        </w:r>
        <w:r w:rsidDel="007D446A">
          <w:delText xml:space="preserve">. Germany is found to play a </w:delText>
        </w:r>
        <w:r w:rsidR="008A22D4" w:rsidDel="007D446A">
          <w:delText xml:space="preserve">key </w:delText>
        </w:r>
        <w:r w:rsidDel="007D446A">
          <w:delText>role in the emission</w:delText>
        </w:r>
        <w:r w:rsidR="008A22D4" w:rsidDel="007D446A">
          <w:delText xml:space="preserve"> profile</w:delText>
        </w:r>
        <w:r w:rsidDel="007D446A">
          <w:delText xml:space="preserve">s of many central European countries. Strong negative correlations are seen between Germany and the neighbors France, Austria, Denmark, Luxembourg, and the Netherlands. This indicates that in </w:delText>
        </w:r>
        <w:r w:rsidR="008A22D4" w:rsidDel="007D446A">
          <w:delText xml:space="preserve">configurations </w:delText>
        </w:r>
        <w:r w:rsidDel="007D446A">
          <w:delText xml:space="preserve">where Germany </w:delText>
        </w:r>
        <w:r w:rsidR="008A22D4" w:rsidDel="007D446A">
          <w:delText xml:space="preserve">is assigned </w:delText>
        </w:r>
        <w:r w:rsidDel="007D446A">
          <w:delText xml:space="preserve">low emissions, the neighboring countries are likely to </w:delText>
        </w:r>
        <w:r w:rsidR="008A22D4" w:rsidDel="007D446A">
          <w:delText xml:space="preserve">experience </w:delText>
        </w:r>
        <w:r w:rsidDel="007D446A">
          <w:delText>higher than average emissions</w:delText>
        </w:r>
        <w:commentRangeStart w:id="270"/>
        <w:r w:rsidDel="007D446A">
          <w:delText>. A likely explanation is that the neighboring countries are pro</w:delText>
        </w:r>
        <w:r w:rsidR="006D4DE5" w:rsidDel="007D446A">
          <w:delText xml:space="preserve">ducing  some surplus power, that loses market shares </w:delText>
        </w:r>
        <w:r w:rsidDel="007D446A">
          <w:delText xml:space="preserve">when Germany is capable of </w:delText>
        </w:r>
        <w:r w:rsidR="006D4DE5" w:rsidDel="007D446A">
          <w:delText xml:space="preserve">supplying its domestic market </w:delText>
        </w:r>
        <w:r w:rsidDel="007D446A">
          <w:delText>due to tight national CO</w:delText>
        </w:r>
      </w:del>
      <m:oMath>
        <m:sSub>
          <m:sSubPr>
            <m:ctrlPr>
              <w:del w:id="271" w:author="Tim Tørnes Pedersen" w:date="2021-11-18T17:58:00Z">
                <w:rPr>
                  <w:rFonts w:ascii="Cambria Math" w:hAnsi="Cambria Math"/>
                </w:rPr>
              </w:del>
            </m:ctrlPr>
          </m:sSubPr>
          <m:e>
            <m:r>
              <w:del w:id="272" w:author="Tim Tørnes Pedersen" w:date="2021-11-18T17:58:00Z">
                <w:rPr>
                  <w:rFonts w:ascii="Cambria Math" w:hAnsi="Cambria Math"/>
                </w:rPr>
                <m:t>​</m:t>
              </w:del>
            </m:r>
          </m:e>
          <m:sub>
            <m:r>
              <w:del w:id="273" w:author="Tim Tørnes Pedersen" w:date="2021-11-18T17:58:00Z">
                <w:rPr>
                  <w:rFonts w:ascii="Cambria Math" w:hAnsi="Cambria Math"/>
                </w:rPr>
                <m:t>2</m:t>
              </w:del>
            </m:r>
          </m:sub>
        </m:sSub>
      </m:oMath>
      <w:del w:id="274" w:author="Tim Tørnes Pedersen" w:date="2021-11-18T17:58:00Z">
        <w:r w:rsidDel="007D446A">
          <w:delText xml:space="preserve"> reduction targets </w:delText>
        </w:r>
        <w:r w:rsidR="006D4DE5" w:rsidDel="007D446A">
          <w:delText xml:space="preserve">- </w:delText>
        </w:r>
        <w:r w:rsidDel="007D446A">
          <w:delText>and vice versa</w:delText>
        </w:r>
        <w:commentRangeEnd w:id="270"/>
        <w:r w:rsidR="006D4DE5" w:rsidDel="007D446A">
          <w:rPr>
            <w:rStyle w:val="CommentReference"/>
          </w:rPr>
          <w:commentReference w:id="270"/>
        </w:r>
        <w:r w:rsidDel="007D446A">
          <w:delText xml:space="preserve">. A cluster of tightly correlated countries is, furthermore, found among the </w:delText>
        </w:r>
        <w:r w:rsidR="006263C3" w:rsidDel="007D446A">
          <w:delText xml:space="preserve">Baltic Sea </w:delText>
        </w:r>
        <w:r w:rsidDel="007D446A">
          <w:delText xml:space="preserve">countries </w:delText>
        </w:r>
        <w:r w:rsidR="006263C3" w:rsidDel="007D446A">
          <w:delText xml:space="preserve">of </w:delText>
        </w:r>
        <w:r w:rsidDel="007D446A">
          <w:delText>Poland, Estonia, Lithuania, and Latvia. Here Poland appears to be dominating, with strong negative correlations to the three other countries. This reveals a dynamic where CO</w:delText>
        </w:r>
      </w:del>
      <m:oMath>
        <m:sSub>
          <m:sSubPr>
            <m:ctrlPr>
              <w:del w:id="275" w:author="Tim Tørnes Pedersen" w:date="2021-11-18T17:58:00Z">
                <w:rPr>
                  <w:rFonts w:ascii="Cambria Math" w:hAnsi="Cambria Math"/>
                </w:rPr>
              </w:del>
            </m:ctrlPr>
          </m:sSubPr>
          <m:e>
            <m:r>
              <w:del w:id="276" w:author="Tim Tørnes Pedersen" w:date="2021-11-18T17:58:00Z">
                <w:rPr>
                  <w:rFonts w:ascii="Cambria Math" w:hAnsi="Cambria Math"/>
                </w:rPr>
                <m:t>​</m:t>
              </w:del>
            </m:r>
          </m:e>
          <m:sub>
            <m:r>
              <w:del w:id="277" w:author="Tim Tørnes Pedersen" w:date="2021-11-18T17:58:00Z">
                <w:rPr>
                  <w:rFonts w:ascii="Cambria Math" w:hAnsi="Cambria Math"/>
                </w:rPr>
                <m:t>2</m:t>
              </w:del>
            </m:r>
          </m:sub>
        </m:sSub>
      </m:oMath>
      <w:del w:id="278" w:author="Tim Tørnes Pedersen" w:date="2021-11-18T17:58:00Z">
        <w:r w:rsidDel="007D446A">
          <w:delText xml:space="preserve"> emitting </w:delText>
        </w:r>
        <w:r w:rsidR="006D4DE5" w:rsidDel="007D446A">
          <w:delText xml:space="preserve">surplus power </w:delText>
        </w:r>
        <w:r w:rsidDel="007D446A">
          <w:delText>move</w:delText>
        </w:r>
        <w:r w:rsidR="006D4DE5" w:rsidDel="007D446A">
          <w:delText>s</w:delText>
        </w:r>
        <w:r w:rsidDel="007D446A">
          <w:delText xml:space="preserve"> between these countries depending on where national emission reduction targets are tightened</w:delText>
        </w:r>
        <w:r w:rsidR="005F344C" w:rsidDel="007D446A">
          <w:delText xml:space="preserve"> the most</w:delText>
        </w:r>
        <w:r w:rsidDel="007D446A">
          <w:delText xml:space="preserve">. In this region of Europe renewable resources are </w:delText>
        </w:r>
        <w:r w:rsidR="006D4DE5" w:rsidDel="007D446A">
          <w:delText xml:space="preserve">short in supply, especially in Poland, </w:delText>
        </w:r>
        <w:r w:rsidDel="007D446A">
          <w:delText>and th</w:delText>
        </w:r>
        <w:r w:rsidR="006D4DE5" w:rsidDel="007D446A">
          <w:delText>e</w:delText>
        </w:r>
        <w:r w:rsidDel="007D446A">
          <w:delText xml:space="preserve"> strong correlation could indicate that the </w:delText>
        </w:r>
        <w:r w:rsidR="006D4DE5" w:rsidDel="007D446A">
          <w:delText xml:space="preserve">respective </w:delText>
        </w:r>
        <w:r w:rsidDel="007D446A">
          <w:delText xml:space="preserve">countries </w:delText>
        </w:r>
        <w:r w:rsidR="005F344C" w:rsidDel="007D446A">
          <w:delText xml:space="preserve">somehow </w:delText>
        </w:r>
        <w:r w:rsidDel="007D446A">
          <w:delText xml:space="preserve">are dependent on </w:delText>
        </w:r>
        <w:r w:rsidR="005F344C" w:rsidDel="007D446A">
          <w:delText>a pool of potential</w:delText>
        </w:r>
        <w:r w:rsidR="008C7D9F" w:rsidDel="007D446A">
          <w:delText xml:space="preserve"> but dirty</w:delText>
        </w:r>
        <w:r w:rsidR="005F344C" w:rsidDel="007D446A">
          <w:delText xml:space="preserve"> power exports </w:delText>
        </w:r>
        <w:r w:rsidDel="007D446A">
          <w:delText>. Another cluster with similar dynamics is found in southeastern Europe between the countries Greece, Bosnia</w:delText>
        </w:r>
        <w:r w:rsidR="008C7D9F" w:rsidDel="007D446A">
          <w:delText>-</w:delText>
        </w:r>
        <w:r w:rsidDel="007D446A">
          <w:delText xml:space="preserve">Herzegovina, Albania, Montenegro, and Serbia. The correlation pattern here is however not easily </w:delText>
        </w:r>
        <w:r w:rsidR="008C7D9F" w:rsidDel="007D446A">
          <w:delText>interpreted, (as Albania and Montenegro are not included in the first model ??)</w:delText>
        </w:r>
        <w:r w:rsidDel="007D446A">
          <w:delText>.</w:delText>
        </w:r>
        <w:r w:rsidDel="007D446A">
          <w:br/>
        </w:r>
      </w:del>
    </w:p>
    <w:p w14:paraId="64283021" w14:textId="4DBDB282" w:rsidR="00A4478A" w:rsidDel="007D446A" w:rsidRDefault="004A0387">
      <w:pPr>
        <w:pStyle w:val="BodyText"/>
        <w:rPr>
          <w:del w:id="279" w:author="Tim Tørnes Pedersen" w:date="2021-11-18T17:58:00Z"/>
        </w:rPr>
      </w:pPr>
      <w:del w:id="280" w:author="Tim Tørnes Pedersen" w:date="2021-11-18T17:58:00Z">
        <w:r w:rsidDel="007D446A">
          <w:rPr>
            <w:noProof/>
          </w:rPr>
          <w:drawing>
            <wp:inline distT="0" distB="0" distL="0" distR="0" wp14:anchorId="63A7898C" wp14:editId="2D54AF21">
              <wp:extent cx="5334000" cy="1454727"/>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unused_co2_2030_elec_f.jpeg"/>
                      <pic:cNvPicPr>
                        <a:picLocks noChangeAspect="1" noChangeArrowheads="1"/>
                      </pic:cNvPicPr>
                    </pic:nvPicPr>
                    <pic:blipFill>
                      <a:blip r:embed="rId15"/>
                      <a:stretch>
                        <a:fillRect/>
                      </a:stretch>
                    </pic:blipFill>
                    <pic:spPr bwMode="auto">
                      <a:xfrm>
                        <a:off x="0" y="0"/>
                        <a:ext cx="5334000" cy="1454727"/>
                      </a:xfrm>
                      <a:prstGeom prst="rect">
                        <a:avLst/>
                      </a:prstGeom>
                      <a:noFill/>
                      <a:ln w="9525">
                        <a:noFill/>
                        <a:headEnd/>
                        <a:tailEnd/>
                      </a:ln>
                    </pic:spPr>
                  </pic:pic>
                </a:graphicData>
              </a:graphic>
            </wp:inline>
          </w:drawing>
        </w:r>
        <w:r w:rsidDel="007D446A">
          <w:delText xml:space="preserve"> </w:delText>
        </w:r>
        <w:r w:rsidDel="007D446A">
          <w:rPr>
            <w:noProof/>
          </w:rPr>
          <w:drawing>
            <wp:inline distT="0" distB="0" distL="0" distR="0" wp14:anchorId="24CF54B7" wp14:editId="40F1AE26">
              <wp:extent cx="5334000" cy="1702229"/>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vs_co2_['PL', 'NL', 'AT', 'FI', 'SE'].jpeg"/>
                      <pic:cNvPicPr>
                        <a:picLocks noChangeAspect="1" noChangeArrowheads="1"/>
                      </pic:cNvPicPr>
                    </pic:nvPicPr>
                    <pic:blipFill>
                      <a:blip r:embed="rId16"/>
                      <a:stretch>
                        <a:fillRect/>
                      </a:stretch>
                    </pic:blipFill>
                    <pic:spPr bwMode="auto">
                      <a:xfrm>
                        <a:off x="0" y="0"/>
                        <a:ext cx="5334000" cy="1702229"/>
                      </a:xfrm>
                      <a:prstGeom prst="rect">
                        <a:avLst/>
                      </a:prstGeom>
                      <a:noFill/>
                      <a:ln w="9525">
                        <a:noFill/>
                        <a:headEnd/>
                        <a:tailEnd/>
                      </a:ln>
                    </pic:spPr>
                  </pic:pic>
                </a:graphicData>
              </a:graphic>
            </wp:inline>
          </w:drawing>
        </w:r>
      </w:del>
    </w:p>
    <w:p w14:paraId="74CB3DB3" w14:textId="1869C75B" w:rsidR="00A4478A" w:rsidDel="007D446A" w:rsidRDefault="004A0387">
      <w:pPr>
        <w:pStyle w:val="BodyText"/>
        <w:rPr>
          <w:del w:id="281" w:author="Tim Tørnes Pedersen" w:date="2021-11-18T17:58:00Z"/>
        </w:rPr>
      </w:pPr>
      <w:del w:id="282" w:author="Tim Tørnes Pedersen" w:date="2021-11-18T17:58:00Z">
        <w:r w:rsidDel="007D446A">
          <w:delText>In this study, CO</w:delText>
        </w:r>
      </w:del>
      <m:oMath>
        <m:sSub>
          <m:sSubPr>
            <m:ctrlPr>
              <w:del w:id="283" w:author="Tim Tørnes Pedersen" w:date="2021-11-18T17:58:00Z">
                <w:rPr>
                  <w:rFonts w:ascii="Cambria Math" w:hAnsi="Cambria Math"/>
                </w:rPr>
              </w:del>
            </m:ctrlPr>
          </m:sSubPr>
          <m:e>
            <m:r>
              <w:del w:id="284" w:author="Tim Tørnes Pedersen" w:date="2021-11-18T17:58:00Z">
                <w:rPr>
                  <w:rFonts w:ascii="Cambria Math" w:hAnsi="Cambria Math"/>
                </w:rPr>
                <m:t>​</m:t>
              </w:del>
            </m:r>
          </m:e>
          <m:sub>
            <m:r>
              <w:del w:id="285" w:author="Tim Tørnes Pedersen" w:date="2021-11-18T17:58:00Z">
                <w:rPr>
                  <w:rFonts w:ascii="Cambria Math" w:hAnsi="Cambria Math"/>
                </w:rPr>
                <m:t>2</m:t>
              </w:del>
            </m:r>
          </m:sub>
        </m:sSub>
      </m:oMath>
      <w:del w:id="286" w:author="Tim Tørnes Pedersen" w:date="2021-11-18T17:58:00Z">
        <w:r w:rsidDel="007D446A">
          <w:delText xml:space="preserve"> reduction targets were assigned to countries giving the countries the option to either use all allowable emission or simply leave them unused if it is economically optimal. The top panel of Figure </w:delText>
        </w:r>
        <w:r w:rsidR="00171BF8" w:rsidDel="007D446A">
          <w:fldChar w:fldCharType="begin"/>
        </w:r>
        <w:r w:rsidR="00171BF8" w:rsidDel="007D446A">
          <w:delInstrText xml:space="preserve"> HYPERLINK \l "fig:unused_co2" \h </w:delInstrText>
        </w:r>
        <w:r w:rsidR="00171BF8" w:rsidDel="007D446A">
          <w:fldChar w:fldCharType="separate"/>
        </w:r>
        <w:r w:rsidDel="007D446A">
          <w:rPr>
            <w:rStyle w:val="Hyperlink"/>
          </w:rPr>
          <w:delText>[fig:unused_co2]</w:delText>
        </w:r>
        <w:r w:rsidR="00171BF8" w:rsidDel="007D446A">
          <w:rPr>
            <w:rStyle w:val="Hyperlink"/>
          </w:rPr>
          <w:fldChar w:fldCharType="end"/>
        </w:r>
        <w:r w:rsidDel="007D446A">
          <w:delText xml:space="preserve"> shows a box plot of the utilization of the national reduction targets for the individual cou</w:delText>
        </w:r>
        <w:r w:rsidR="006263C3" w:rsidDel="007D446A">
          <w:delText>n</w:delText>
        </w:r>
        <w:r w:rsidDel="007D446A">
          <w:delText xml:space="preserve">tries across all </w:delText>
        </w:r>
        <w:r w:rsidR="008C7D9F" w:rsidDel="007D446A">
          <w:delText>configurations of national reduction target allocations</w:delText>
        </w:r>
        <w:r w:rsidDel="007D446A">
          <w:delText>. Here, a value of 100% means that the country is emitting as much CO</w:delText>
        </w:r>
      </w:del>
      <m:oMath>
        <m:sSub>
          <m:sSubPr>
            <m:ctrlPr>
              <w:del w:id="287" w:author="Tim Tørnes Pedersen" w:date="2021-11-18T17:58:00Z">
                <w:rPr>
                  <w:rFonts w:ascii="Cambria Math" w:hAnsi="Cambria Math"/>
                </w:rPr>
              </w:del>
            </m:ctrlPr>
          </m:sSubPr>
          <m:e>
            <m:r>
              <w:del w:id="288" w:author="Tim Tørnes Pedersen" w:date="2021-11-18T17:58:00Z">
                <w:rPr>
                  <w:rFonts w:ascii="Cambria Math" w:hAnsi="Cambria Math"/>
                </w:rPr>
                <m:t>​</m:t>
              </w:del>
            </m:r>
          </m:e>
          <m:sub>
            <m:r>
              <w:del w:id="289" w:author="Tim Tørnes Pedersen" w:date="2021-11-18T17:58:00Z">
                <w:rPr>
                  <w:rFonts w:ascii="Cambria Math" w:hAnsi="Cambria Math"/>
                </w:rPr>
                <m:t>2</m:t>
              </w:del>
            </m:r>
          </m:sub>
        </m:sSub>
      </m:oMath>
      <w:del w:id="290" w:author="Tim Tørnes Pedersen" w:date="2021-11-18T17:58:00Z">
        <w:r w:rsidDel="007D446A">
          <w:delText xml:space="preserve"> as their reduction target allows, whereas 0% indicates that the country has no emissions although the CO</w:delText>
        </w:r>
      </w:del>
      <m:oMath>
        <m:sSub>
          <m:sSubPr>
            <m:ctrlPr>
              <w:del w:id="291" w:author="Tim Tørnes Pedersen" w:date="2021-11-18T17:58:00Z">
                <w:rPr>
                  <w:rFonts w:ascii="Cambria Math" w:hAnsi="Cambria Math"/>
                </w:rPr>
              </w:del>
            </m:ctrlPr>
          </m:sSubPr>
          <m:e>
            <m:r>
              <w:del w:id="292" w:author="Tim Tørnes Pedersen" w:date="2021-11-18T17:58:00Z">
                <w:rPr>
                  <w:rFonts w:ascii="Cambria Math" w:hAnsi="Cambria Math"/>
                </w:rPr>
                <m:t>​</m:t>
              </w:del>
            </m:r>
          </m:e>
          <m:sub>
            <m:r>
              <w:del w:id="293" w:author="Tim Tørnes Pedersen" w:date="2021-11-18T17:58:00Z">
                <w:rPr>
                  <w:rFonts w:ascii="Cambria Math" w:hAnsi="Cambria Math"/>
                </w:rPr>
                <m:t>2</m:t>
              </w:del>
            </m:r>
          </m:sub>
        </m:sSub>
      </m:oMath>
      <w:del w:id="294" w:author="Tim Tørnes Pedersen" w:date="2021-11-18T17:58:00Z">
        <w:r w:rsidDel="007D446A">
          <w:delText xml:space="preserve"> reduction target is not 0. Below the box plot, the </w:delText>
        </w:r>
        <w:r w:rsidR="00BA1681" w:rsidDel="007D446A">
          <w:delText xml:space="preserve">probability of </w:delText>
        </w:r>
        <w:r w:rsidR="006263C3" w:rsidDel="007D446A">
          <w:delText>f</w:delText>
        </w:r>
        <w:r w:rsidR="00BA1681" w:rsidDel="007D446A">
          <w:delText xml:space="preserve">ull </w:delText>
        </w:r>
        <w:r w:rsidDel="007D446A">
          <w:delText xml:space="preserve">reduction target utilization has been </w:delText>
        </w:r>
        <w:r w:rsidR="006263C3" w:rsidDel="007D446A">
          <w:delText xml:space="preserve">shown </w:delText>
        </w:r>
        <w:r w:rsidDel="007D446A">
          <w:delText xml:space="preserve">for five </w:delText>
        </w:r>
        <w:r w:rsidR="00BA1681" w:rsidDel="007D446A">
          <w:delText xml:space="preserve">illustrative </w:delText>
        </w:r>
        <w:r w:rsidDel="007D446A">
          <w:delText>countries</w:delText>
        </w:r>
        <w:r w:rsidR="006263C3" w:rsidDel="007D446A">
          <w:delText xml:space="preserve"> </w:delText>
        </w:r>
        <w:r w:rsidR="00171BF8" w:rsidDel="007D446A">
          <w:fldChar w:fldCharType="begin"/>
        </w:r>
        <w:r w:rsidR="00171BF8" w:rsidDel="007D446A">
          <w:delInstrText xml:space="preserve"> HYPERLINK \l "fig:unused_co2" \h </w:delInstrText>
        </w:r>
        <w:r w:rsidR="00171BF8" w:rsidDel="007D446A">
          <w:fldChar w:fldCharType="separate"/>
        </w:r>
        <w:r w:rsidDel="007D446A">
          <w:rPr>
            <w:rStyle w:val="Hyperlink"/>
          </w:rPr>
          <w:delText>[fig:unused_co2]</w:delText>
        </w:r>
        <w:r w:rsidR="00171BF8" w:rsidDel="007D446A">
          <w:rPr>
            <w:rStyle w:val="Hyperlink"/>
          </w:rPr>
          <w:fldChar w:fldCharType="end"/>
        </w:r>
        <w:r w:rsidR="006263C3" w:rsidDel="007D446A">
          <w:rPr>
            <w:rStyle w:val="Hyperlink"/>
          </w:rPr>
          <w:delText>.</w:delText>
        </w:r>
        <w:r w:rsidDel="007D446A">
          <w:delText xml:space="preserve"> </w:delText>
        </w:r>
        <w:r w:rsidR="006263C3" w:rsidDel="007D446A">
          <w:delText xml:space="preserve">It features </w:delText>
        </w:r>
        <w:r w:rsidDel="007D446A">
          <w:delText xml:space="preserve">three distinct behavioral patterns for the countries. The countries either a) emit as much as the national target allows no matter what, b) sometimes overperform on the target or c) never have any emission. These different patterns are clearly highlighted in the lower panels: Poland is seen always emitting as much as the national target allows. The Netherlands, Austria, and Finland can be seen </w:delText>
        </w:r>
        <w:r w:rsidR="00BA1681" w:rsidDel="007D446A">
          <w:delText xml:space="preserve">to be frequently </w:delText>
        </w:r>
        <w:r w:rsidDel="007D446A">
          <w:delText>over-performing</w:delText>
        </w:r>
        <w:r w:rsidR="00BA1681" w:rsidDel="007D446A">
          <w:delText xml:space="preserve">, with less than the </w:delText>
        </w:r>
        <w:r w:rsidDel="007D446A">
          <w:delText>allowable emissions. The curved lines appearing in these figures correspond to the countries capping-out at a certain emission level. Finland can be seen having a clear upper bound to how much CO</w:delText>
        </w:r>
      </w:del>
      <m:oMath>
        <m:sSub>
          <m:sSubPr>
            <m:ctrlPr>
              <w:del w:id="295" w:author="Tim Tørnes Pedersen" w:date="2021-11-18T17:58:00Z">
                <w:rPr>
                  <w:rFonts w:ascii="Cambria Math" w:hAnsi="Cambria Math"/>
                </w:rPr>
              </w:del>
            </m:ctrlPr>
          </m:sSubPr>
          <m:e>
            <m:r>
              <w:del w:id="296" w:author="Tim Tørnes Pedersen" w:date="2021-11-18T17:58:00Z">
                <w:rPr>
                  <w:rFonts w:ascii="Cambria Math" w:hAnsi="Cambria Math"/>
                </w:rPr>
                <m:t>​</m:t>
              </w:del>
            </m:r>
          </m:e>
          <m:sub>
            <m:r>
              <w:del w:id="297" w:author="Tim Tørnes Pedersen" w:date="2021-11-18T17:58:00Z">
                <w:rPr>
                  <w:rFonts w:ascii="Cambria Math" w:hAnsi="Cambria Math"/>
                </w:rPr>
                <m:t>2</m:t>
              </w:del>
            </m:r>
          </m:sub>
        </m:sSub>
      </m:oMath>
      <w:del w:id="298" w:author="Tim Tørnes Pedersen" w:date="2021-11-18T17:58:00Z">
        <w:r w:rsidDel="007D446A">
          <w:delText xml:space="preserve"> they </w:delText>
        </w:r>
        <w:r w:rsidR="00BA1681" w:rsidDel="007D446A">
          <w:delText xml:space="preserve">will choose </w:delText>
        </w:r>
        <w:r w:rsidDel="007D446A">
          <w:delText xml:space="preserve">to emit, whereas Austria appears to have </w:delText>
        </w:r>
        <w:r w:rsidR="00BA1681" w:rsidDel="007D446A">
          <w:delText>a wide range of possible outcomes available within the criteria used</w:delText>
        </w:r>
        <w:r w:rsidDel="007D446A">
          <w:delText xml:space="preserve">. This behavior is very likely a result of the strong correlation between Austria’s emissions with the emission from Germany and France found in Figure </w:delText>
        </w:r>
        <w:r w:rsidR="00171BF8" w:rsidDel="007D446A">
          <w:fldChar w:fldCharType="begin"/>
        </w:r>
        <w:r w:rsidR="00171BF8" w:rsidDel="007D446A">
          <w:delInstrText xml:space="preserve"> HYPERLINK \l "fig:co2_correlation" \h </w:delInstrText>
        </w:r>
        <w:r w:rsidR="00171BF8" w:rsidDel="007D446A">
          <w:fldChar w:fldCharType="separate"/>
        </w:r>
        <w:r w:rsidDel="007D446A">
          <w:rPr>
            <w:rStyle w:val="Hyperlink"/>
          </w:rPr>
          <w:delText>[fig:co2_correlation]</w:delText>
        </w:r>
        <w:r w:rsidR="00171BF8" w:rsidDel="007D446A">
          <w:rPr>
            <w:rStyle w:val="Hyperlink"/>
          </w:rPr>
          <w:fldChar w:fldCharType="end"/>
        </w:r>
        <w:r w:rsidDel="007D446A">
          <w:delText xml:space="preserve">. In </w:delText>
        </w:r>
        <w:r w:rsidR="00BA1681" w:rsidDel="007D446A">
          <w:delText xml:space="preserve">configurations </w:delText>
        </w:r>
        <w:r w:rsidDel="007D446A">
          <w:delText xml:space="preserve">where Germany is </w:delText>
        </w:r>
        <w:r w:rsidR="00BA1681" w:rsidDel="007D446A">
          <w:delText xml:space="preserve">using </w:delText>
        </w:r>
        <w:r w:rsidDel="007D446A">
          <w:delText xml:space="preserve">less than their </w:delText>
        </w:r>
        <w:r w:rsidR="00BA1681" w:rsidDel="007D446A">
          <w:delText xml:space="preserve">assigned </w:delText>
        </w:r>
        <w:r w:rsidDel="007D446A">
          <w:delText xml:space="preserve">emissions, Austria </w:delText>
        </w:r>
        <w:r w:rsidR="00BA1681" w:rsidDel="007D446A">
          <w:delText xml:space="preserve">is </w:delText>
        </w:r>
        <w:r w:rsidDel="007D446A">
          <w:delText>provid</w:delText>
        </w:r>
        <w:r w:rsidR="00BA1681" w:rsidDel="007D446A">
          <w:delText>ing</w:delText>
        </w:r>
        <w:r w:rsidDel="007D446A">
          <w:delText xml:space="preserve"> dispatchable power and therefore </w:delText>
        </w:r>
        <w:r w:rsidR="00BA1681" w:rsidDel="007D446A">
          <w:delText xml:space="preserve">itself </w:delText>
        </w:r>
        <w:r w:rsidDel="007D446A">
          <w:delText>ha</w:delText>
        </w:r>
        <w:r w:rsidR="00BA1681" w:rsidDel="007D446A">
          <w:delText>s</w:delText>
        </w:r>
        <w:r w:rsidDel="007D446A">
          <w:delText xml:space="preserve"> higher emissions. In scenarios where Germany and its neighbors have high allowable emissions, the demand for </w:delText>
        </w:r>
        <w:r w:rsidR="006263C3" w:rsidDel="007D446A">
          <w:delText xml:space="preserve">power imports </w:delText>
        </w:r>
        <w:r w:rsidDel="007D446A">
          <w:delText xml:space="preserve">from Austria drops, and it becomes cost-optimal for Austria not to use all </w:delText>
        </w:r>
        <w:r w:rsidR="00BA1681" w:rsidDel="007D446A">
          <w:delText xml:space="preserve">the assigned </w:delText>
        </w:r>
        <w:r w:rsidDel="007D446A">
          <w:delText>emissions.</w:delText>
        </w:r>
      </w:del>
    </w:p>
    <w:p w14:paraId="340AE275" w14:textId="5074E7B6" w:rsidR="00A4478A" w:rsidDel="007D446A" w:rsidRDefault="004A0387">
      <w:pPr>
        <w:pStyle w:val="BodyText"/>
        <w:rPr>
          <w:del w:id="299" w:author="Tim Tørnes Pedersen" w:date="2021-11-18T17:58:00Z"/>
        </w:rPr>
      </w:pPr>
      <w:del w:id="300" w:author="Tim Tørnes Pedersen" w:date="2021-11-18T17:58:00Z">
        <w:r w:rsidDel="007D446A">
          <w:delText>Studying how the five CO</w:delText>
        </w:r>
      </w:del>
      <m:oMath>
        <m:sSub>
          <m:sSubPr>
            <m:ctrlPr>
              <w:del w:id="301" w:author="Tim Tørnes Pedersen" w:date="2021-11-18T17:58:00Z">
                <w:rPr>
                  <w:rFonts w:ascii="Cambria Math" w:hAnsi="Cambria Math"/>
                </w:rPr>
              </w:del>
            </m:ctrlPr>
          </m:sSubPr>
          <m:e>
            <m:r>
              <w:del w:id="302" w:author="Tim Tørnes Pedersen" w:date="2021-11-18T17:58:00Z">
                <w:rPr>
                  <w:rFonts w:ascii="Cambria Math" w:hAnsi="Cambria Math"/>
                </w:rPr>
                <m:t>​</m:t>
              </w:del>
            </m:r>
          </m:e>
          <m:sub>
            <m:r>
              <w:del w:id="303" w:author="Tim Tørnes Pedersen" w:date="2021-11-18T17:58:00Z">
                <w:rPr>
                  <w:rFonts w:ascii="Cambria Math" w:hAnsi="Cambria Math"/>
                </w:rPr>
                <m:t>2</m:t>
              </w:del>
            </m:r>
          </m:sub>
        </m:sSub>
      </m:oMath>
      <w:del w:id="304" w:author="Tim Tørnes Pedersen" w:date="2021-11-18T17:58:00Z">
        <w:r w:rsidDel="007D446A">
          <w:delText xml:space="preserve"> </w:delText>
        </w:r>
        <w:r w:rsidR="00BA1681" w:rsidDel="007D446A">
          <w:delText xml:space="preserve">allocation approaches </w:delText>
        </w:r>
        <w:r w:rsidDel="007D446A">
          <w:delText xml:space="preserve">from Table </w:delText>
        </w:r>
        <w:r w:rsidR="00171BF8" w:rsidDel="007D446A">
          <w:fldChar w:fldCharType="begin"/>
        </w:r>
        <w:r w:rsidR="00171BF8" w:rsidDel="007D446A">
          <w:delInstrText xml:space="preserve"> HYPERLINK \l "tab:scenarios" \h </w:delInstrText>
        </w:r>
        <w:r w:rsidR="00171BF8" w:rsidDel="007D446A">
          <w:fldChar w:fldCharType="separate"/>
        </w:r>
        <w:r w:rsidDel="007D446A">
          <w:rPr>
            <w:rStyle w:val="Hyperlink"/>
          </w:rPr>
          <w:delText>[tab:scenarios]</w:delText>
        </w:r>
        <w:r w:rsidR="00171BF8" w:rsidDel="007D446A">
          <w:rPr>
            <w:rStyle w:val="Hyperlink"/>
          </w:rPr>
          <w:fldChar w:fldCharType="end"/>
        </w:r>
        <w:r w:rsidDel="007D446A">
          <w:delText xml:space="preserve"> are distributed on Figure </w:delText>
        </w:r>
        <w:r w:rsidR="00171BF8" w:rsidDel="007D446A">
          <w:fldChar w:fldCharType="begin"/>
        </w:r>
        <w:r w:rsidR="00171BF8" w:rsidDel="007D446A">
          <w:delInstrText xml:space="preserve"> HYPERLINK \l "fig:unused_co2" \h </w:delInstrText>
        </w:r>
        <w:r w:rsidR="00171BF8" w:rsidDel="007D446A">
          <w:fldChar w:fldCharType="separate"/>
        </w:r>
        <w:r w:rsidDel="007D446A">
          <w:rPr>
            <w:rStyle w:val="Hyperlink"/>
          </w:rPr>
          <w:delText>[fig:unused_co2]</w:delText>
        </w:r>
        <w:r w:rsidR="00171BF8" w:rsidDel="007D446A">
          <w:rPr>
            <w:rStyle w:val="Hyperlink"/>
          </w:rPr>
          <w:fldChar w:fldCharType="end"/>
        </w:r>
        <w:r w:rsidDel="007D446A">
          <w:delText xml:space="preserve"> reveals that the Efficiency </w:delText>
        </w:r>
        <w:r w:rsidR="00BA1681" w:rsidDel="007D446A">
          <w:delText xml:space="preserve">approach </w:delText>
        </w:r>
        <w:r w:rsidDel="007D446A">
          <w:delText xml:space="preserve">ensures that all national </w:delText>
        </w:r>
        <w:r w:rsidR="00BA1681" w:rsidDel="007D446A">
          <w:delText xml:space="preserve">emission quotas </w:delText>
        </w:r>
        <w:r w:rsidDel="007D446A">
          <w:delText xml:space="preserve">are utilized 100%. In the Efficiency scheme no country is </w:delText>
        </w:r>
        <w:r w:rsidR="00BA1681" w:rsidDel="007D446A">
          <w:delText xml:space="preserve">assigned </w:delText>
        </w:r>
        <w:r w:rsidDel="007D446A">
          <w:delText>more emissions than needed, whereas the other</w:delText>
        </w:r>
        <w:r w:rsidR="00BA1681" w:rsidDel="007D446A">
          <w:delText xml:space="preserve"> allocation</w:delText>
        </w:r>
        <w:r w:rsidDel="007D446A">
          <w:delText xml:space="preserve"> </w:delText>
        </w:r>
        <w:r w:rsidR="00BA1681" w:rsidDel="007D446A">
          <w:delText xml:space="preserve">approaches </w:delText>
        </w:r>
        <w:r w:rsidDel="007D446A">
          <w:delText xml:space="preserve">result in inefficient allocations increasing total system cost. Especially the Grandfathering scheme leads to a large share of </w:delText>
        </w:r>
        <w:r w:rsidR="00BA1681" w:rsidDel="007D446A">
          <w:delText xml:space="preserve">assigned </w:delText>
        </w:r>
        <w:r w:rsidDel="007D446A">
          <w:delText xml:space="preserve">emissions being </w:delText>
        </w:r>
        <w:r w:rsidR="00BA1681" w:rsidDel="007D446A">
          <w:delText xml:space="preserve">left </w:delText>
        </w:r>
        <w:r w:rsidDel="007D446A">
          <w:delText xml:space="preserve">unused. It </w:delText>
        </w:r>
        <w:r w:rsidR="00BA1681" w:rsidDel="007D446A">
          <w:delText xml:space="preserve">should be </w:delText>
        </w:r>
        <w:r w:rsidDel="007D446A">
          <w:delText>note</w:delText>
        </w:r>
        <w:r w:rsidR="00BA1681" w:rsidDel="007D446A">
          <w:delText>d,</w:delText>
        </w:r>
        <w:r w:rsidDel="007D446A">
          <w:delText xml:space="preserve"> that as only the electricity sector is considered in this </w:delText>
        </w:r>
        <w:r w:rsidR="00BA1681" w:rsidDel="007D446A">
          <w:delText>research</w:delText>
        </w:r>
        <w:r w:rsidDel="007D446A">
          <w:delText xml:space="preserve">, the 55% reduction target </w:delText>
        </w:r>
        <w:r w:rsidR="00BA1681" w:rsidDel="007D446A">
          <w:delText xml:space="preserve">provides a somewhat </w:delText>
        </w:r>
        <w:r w:rsidDel="007D446A">
          <w:delText>conservative</w:delText>
        </w:r>
        <w:r w:rsidR="00BA1681" w:rsidDel="007D446A">
          <w:delText xml:space="preserve"> benchmark</w:delText>
        </w:r>
        <w:r w:rsidDel="007D446A">
          <w:delText>, considering that the electricity sector is expected to be the first to be decarbonized. As several countries already have decarbonized their electricity sector to a high exten</w:delText>
        </w:r>
        <w:r w:rsidR="00BA1681" w:rsidDel="007D446A">
          <w:delText>t</w:delText>
        </w:r>
        <w:r w:rsidDel="007D446A">
          <w:delText xml:space="preserve">, they </w:delText>
        </w:r>
        <w:r w:rsidR="00BA1681" w:rsidDel="007D446A">
          <w:delText xml:space="preserve">can be expected to </w:delText>
        </w:r>
        <w:r w:rsidDel="007D446A">
          <w:delText xml:space="preserve">find it economically optimal to </w:delText>
        </w:r>
        <w:r w:rsidR="00BA1681" w:rsidDel="007D446A">
          <w:delText xml:space="preserve">avoid </w:delText>
        </w:r>
        <w:r w:rsidDel="007D446A">
          <w:delText>us</w:delText>
        </w:r>
        <w:r w:rsidR="00BA1681" w:rsidDel="007D446A">
          <w:delText>ing</w:delText>
        </w:r>
        <w:r w:rsidDel="007D446A">
          <w:delText xml:space="preserve"> all the emissions they are </w:delText>
        </w:r>
        <w:r w:rsidR="00BA1681" w:rsidDel="007D446A">
          <w:delText>assigned</w:delText>
        </w:r>
        <w:r w:rsidDel="007D446A">
          <w:delText xml:space="preserve">. Norway, Sweden and Switzerland </w:delText>
        </w:r>
        <w:r w:rsidR="00BA1681" w:rsidDel="007D446A">
          <w:delText xml:space="preserve">can be seen to refrain from using </w:delText>
        </w:r>
        <w:r w:rsidDel="007D446A">
          <w:delText xml:space="preserve">their allocated emissions in most </w:delText>
        </w:r>
        <w:r w:rsidR="00BA1681" w:rsidDel="007D446A">
          <w:delText>configurations of national reduction target allocations</w:delText>
        </w:r>
        <w:r w:rsidDel="007D446A">
          <w:delText xml:space="preserve">. This is </w:delText>
        </w:r>
        <w:r w:rsidR="00BA1681" w:rsidDel="007D446A">
          <w:delText xml:space="preserve">in accordance </w:delText>
        </w:r>
        <w:r w:rsidDel="007D446A">
          <w:delText xml:space="preserve">with the findings </w:delText>
        </w:r>
        <w:r w:rsidR="00BA1681" w:rsidDel="007D446A">
          <w:delText xml:space="preserve">shown in </w:delText>
        </w:r>
        <w:r w:rsidDel="007D446A">
          <w:delText xml:space="preserve">Figure </w:delText>
        </w:r>
        <w:r w:rsidR="00171BF8" w:rsidDel="007D446A">
          <w:fldChar w:fldCharType="begin"/>
        </w:r>
        <w:r w:rsidR="00171BF8" w:rsidDel="007D446A">
          <w:delInstrText xml:space="preserve"> HYPERLINK \l "fig:co2_mwh_box" \h </w:delInstrText>
        </w:r>
        <w:r w:rsidR="00171BF8" w:rsidDel="007D446A">
          <w:fldChar w:fldCharType="separate"/>
        </w:r>
        <w:r w:rsidDel="007D446A">
          <w:rPr>
            <w:rStyle w:val="Hyperlink"/>
          </w:rPr>
          <w:delText>[fig:co2_mwh_box]</w:delText>
        </w:r>
        <w:r w:rsidR="00171BF8" w:rsidDel="007D446A">
          <w:rPr>
            <w:rStyle w:val="Hyperlink"/>
          </w:rPr>
          <w:fldChar w:fldCharType="end"/>
        </w:r>
        <w:r w:rsidDel="007D446A">
          <w:delText>.</w:delText>
        </w:r>
        <w:r w:rsidDel="007D446A">
          <w:br/>
        </w:r>
      </w:del>
    </w:p>
    <w:p w14:paraId="209E61AC" w14:textId="0D0850B1" w:rsidR="00A4478A" w:rsidDel="007D446A" w:rsidRDefault="004A0387">
      <w:pPr>
        <w:pStyle w:val="BodyText"/>
        <w:rPr>
          <w:del w:id="305" w:author="Tim Tørnes Pedersen" w:date="2021-11-18T17:58:00Z"/>
        </w:rPr>
      </w:pPr>
      <w:del w:id="306" w:author="Tim Tørnes Pedersen" w:date="2021-11-18T17:58:00Z">
        <w:r w:rsidDel="007D446A">
          <w:rPr>
            <w:noProof/>
          </w:rPr>
          <w:drawing>
            <wp:inline distT="0" distB="0" distL="0" distR="0" wp14:anchorId="12B2AE17" wp14:editId="6BCD6A5D">
              <wp:extent cx="5334000" cy="1454727"/>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price_2030_elec_f.jpeg"/>
                      <pic:cNvPicPr>
                        <a:picLocks noChangeAspect="1" noChangeArrowheads="1"/>
                      </pic:cNvPicPr>
                    </pic:nvPicPr>
                    <pic:blipFill>
                      <a:blip r:embed="rId17"/>
                      <a:stretch>
                        <a:fillRect/>
                      </a:stretch>
                    </pic:blipFill>
                    <pic:spPr bwMode="auto">
                      <a:xfrm>
                        <a:off x="0" y="0"/>
                        <a:ext cx="5334000" cy="1454727"/>
                      </a:xfrm>
                      <a:prstGeom prst="rect">
                        <a:avLst/>
                      </a:prstGeom>
                      <a:noFill/>
                      <a:ln w="9525">
                        <a:noFill/>
                        <a:headEnd/>
                        <a:tailEnd/>
                      </a:ln>
                    </pic:spPr>
                  </pic:pic>
                </a:graphicData>
              </a:graphic>
            </wp:inline>
          </w:drawing>
        </w:r>
        <w:r w:rsidDel="007D446A">
          <w:delText xml:space="preserve"> </w:delText>
        </w:r>
        <w:r w:rsidDel="007D446A">
          <w:rPr>
            <w:noProof/>
          </w:rPr>
          <w:drawing>
            <wp:inline distT="0" distB="0" distL="0" distR="0" wp14:anchorId="427672F6" wp14:editId="552526E6">
              <wp:extent cx="5334000" cy="1454727"/>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elec_price_2030_elec_f.jpeg"/>
                      <pic:cNvPicPr>
                        <a:picLocks noChangeAspect="1" noChangeArrowheads="1"/>
                      </pic:cNvPicPr>
                    </pic:nvPicPr>
                    <pic:blipFill>
                      <a:blip r:embed="rId18"/>
                      <a:stretch>
                        <a:fillRect/>
                      </a:stretch>
                    </pic:blipFill>
                    <pic:spPr bwMode="auto">
                      <a:xfrm>
                        <a:off x="0" y="0"/>
                        <a:ext cx="5334000" cy="1454727"/>
                      </a:xfrm>
                      <a:prstGeom prst="rect">
                        <a:avLst/>
                      </a:prstGeom>
                      <a:noFill/>
                      <a:ln w="9525">
                        <a:noFill/>
                        <a:headEnd/>
                        <a:tailEnd/>
                      </a:ln>
                    </pic:spPr>
                  </pic:pic>
                </a:graphicData>
              </a:graphic>
            </wp:inline>
          </w:drawing>
        </w:r>
      </w:del>
    </w:p>
    <w:p w14:paraId="7715BBAD" w14:textId="5D818D92" w:rsidR="00A4478A" w:rsidDel="007D446A" w:rsidRDefault="00BA1681">
      <w:pPr>
        <w:pStyle w:val="BodyText"/>
        <w:rPr>
          <w:del w:id="307" w:author="Tim Tørnes Pedersen" w:date="2021-11-18T17:58:00Z"/>
        </w:rPr>
      </w:pPr>
      <w:del w:id="308" w:author="Tim Tørnes Pedersen" w:date="2021-11-18T17:58:00Z">
        <w:r w:rsidDel="007D446A">
          <w:delText xml:space="preserve">Imposing </w:delText>
        </w:r>
        <w:r w:rsidR="004A0387" w:rsidDel="007D446A">
          <w:delText xml:space="preserve">a limit on </w:delText>
        </w:r>
        <w:r w:rsidDel="007D446A">
          <w:delText xml:space="preserve">national </w:delText>
        </w:r>
        <w:r w:rsidR="004A0387" w:rsidDel="007D446A">
          <w:delText>CO</w:delText>
        </w:r>
      </w:del>
      <m:oMath>
        <m:sSub>
          <m:sSubPr>
            <m:ctrlPr>
              <w:del w:id="309" w:author="Tim Tørnes Pedersen" w:date="2021-11-18T17:58:00Z">
                <w:rPr>
                  <w:rFonts w:ascii="Cambria Math" w:hAnsi="Cambria Math"/>
                </w:rPr>
              </w:del>
            </m:ctrlPr>
          </m:sSubPr>
          <m:e>
            <m:r>
              <w:del w:id="310" w:author="Tim Tørnes Pedersen" w:date="2021-11-18T17:58:00Z">
                <w:rPr>
                  <w:rFonts w:ascii="Cambria Math" w:hAnsi="Cambria Math"/>
                </w:rPr>
                <m:t>​</m:t>
              </w:del>
            </m:r>
          </m:e>
          <m:sub>
            <m:r>
              <w:del w:id="311" w:author="Tim Tørnes Pedersen" w:date="2021-11-18T17:58:00Z">
                <w:rPr>
                  <w:rFonts w:ascii="Cambria Math" w:hAnsi="Cambria Math"/>
                </w:rPr>
                <m:t>2</m:t>
              </w:del>
            </m:r>
          </m:sub>
        </m:sSub>
      </m:oMath>
      <w:del w:id="312" w:author="Tim Tørnes Pedersen" w:date="2021-11-18T17:58:00Z">
        <w:r w:rsidR="004A0387" w:rsidDel="007D446A">
          <w:delText xml:space="preserve"> emissions naturally </w:delText>
        </w:r>
        <w:r w:rsidDel="007D446A">
          <w:delText xml:space="preserve">triggers </w:delText>
        </w:r>
        <w:r w:rsidR="004A0387" w:rsidDel="007D446A">
          <w:delText xml:space="preserve">a </w:delText>
        </w:r>
        <w:r w:rsidDel="007D446A">
          <w:delText xml:space="preserve">shadow </w:delText>
        </w:r>
        <w:r w:rsidR="004A0387" w:rsidDel="007D446A">
          <w:delText xml:space="preserve">price on </w:delText>
        </w:r>
        <w:r w:rsidR="004A0387" w:rsidRPr="00462F3C" w:rsidDel="007D446A">
          <w:delText>e</w:delText>
        </w:r>
        <w:r w:rsidR="00462F3C" w:rsidRPr="00094976" w:rsidDel="007D446A">
          <w:delText>m</w:delText>
        </w:r>
        <w:r w:rsidR="004A0387" w:rsidRPr="00462F3C" w:rsidDel="007D446A">
          <w:delText>issions</w:delText>
        </w:r>
        <w:r w:rsidR="004A0387" w:rsidDel="007D446A">
          <w:delText xml:space="preserve"> </w:delText>
        </w:r>
        <w:r w:rsidDel="007D446A">
          <w:delText xml:space="preserve">abatement. </w:delText>
        </w:r>
        <w:r w:rsidR="004A0387" w:rsidDel="007D446A">
          <w:delText xml:space="preserve"> In a linear optimization model such as the one used in this paper, the Lagrange/Kuhn-Tucker multiplier of the national CO</w:delText>
        </w:r>
      </w:del>
      <m:oMath>
        <m:sSub>
          <m:sSubPr>
            <m:ctrlPr>
              <w:del w:id="313" w:author="Tim Tørnes Pedersen" w:date="2021-11-18T17:58:00Z">
                <w:rPr>
                  <w:rFonts w:ascii="Cambria Math" w:hAnsi="Cambria Math"/>
                </w:rPr>
              </w:del>
            </m:ctrlPr>
          </m:sSubPr>
          <m:e>
            <m:r>
              <w:del w:id="314" w:author="Tim Tørnes Pedersen" w:date="2021-11-18T17:58:00Z">
                <w:rPr>
                  <w:rFonts w:ascii="Cambria Math" w:hAnsi="Cambria Math"/>
                </w:rPr>
                <m:t>​</m:t>
              </w:del>
            </m:r>
          </m:e>
          <m:sub>
            <m:r>
              <w:del w:id="315" w:author="Tim Tørnes Pedersen" w:date="2021-11-18T17:58:00Z">
                <w:rPr>
                  <w:rFonts w:ascii="Cambria Math" w:hAnsi="Cambria Math"/>
                </w:rPr>
                <m:t>2</m:t>
              </w:del>
            </m:r>
          </m:sub>
        </m:sSub>
      </m:oMath>
      <w:del w:id="316" w:author="Tim Tørnes Pedersen" w:date="2021-11-18T17:58:00Z">
        <w:r w:rsidR="004A0387" w:rsidDel="007D446A">
          <w:delText xml:space="preserve"> constraints serves as a proxy for the national CO</w:delText>
        </w:r>
      </w:del>
      <m:oMath>
        <m:sSub>
          <m:sSubPr>
            <m:ctrlPr>
              <w:del w:id="317" w:author="Tim Tørnes Pedersen" w:date="2021-11-18T17:58:00Z">
                <w:rPr>
                  <w:rFonts w:ascii="Cambria Math" w:hAnsi="Cambria Math"/>
                </w:rPr>
              </w:del>
            </m:ctrlPr>
          </m:sSubPr>
          <m:e>
            <m:r>
              <w:del w:id="318" w:author="Tim Tørnes Pedersen" w:date="2021-11-18T17:58:00Z">
                <w:rPr>
                  <w:rFonts w:ascii="Cambria Math" w:hAnsi="Cambria Math"/>
                </w:rPr>
                <m:t>​</m:t>
              </w:del>
            </m:r>
          </m:e>
          <m:sub>
            <m:r>
              <w:del w:id="319" w:author="Tim Tørnes Pedersen" w:date="2021-11-18T17:58:00Z">
                <w:rPr>
                  <w:rFonts w:ascii="Cambria Math" w:hAnsi="Cambria Math"/>
                </w:rPr>
                <m:t>2</m:t>
              </w:del>
            </m:r>
          </m:sub>
        </m:sSub>
      </m:oMath>
      <w:del w:id="320" w:author="Tim Tørnes Pedersen" w:date="2021-11-18T17:58:00Z">
        <w:r w:rsidR="004A0387" w:rsidDel="007D446A">
          <w:delText xml:space="preserve"> abatement cost. The Lagrange multiplier measures the change in objective function value caused by a change in the given constraint. Thus, the Lagrange multiplier associated with the national emission limits measures the increase in total system cost</w:delText>
        </w:r>
        <w:r w:rsidDel="007D446A">
          <w:delText>s,</w:delText>
        </w:r>
        <w:r w:rsidR="004A0387" w:rsidDel="007D446A">
          <w:delText xml:space="preserve"> when the given node is constrained on its emissions. CO</w:delText>
        </w:r>
      </w:del>
      <m:oMath>
        <m:sSub>
          <m:sSubPr>
            <m:ctrlPr>
              <w:del w:id="321" w:author="Tim Tørnes Pedersen" w:date="2021-11-18T17:58:00Z">
                <w:rPr>
                  <w:rFonts w:ascii="Cambria Math" w:hAnsi="Cambria Math"/>
                </w:rPr>
              </w:del>
            </m:ctrlPr>
          </m:sSubPr>
          <m:e>
            <m:r>
              <w:del w:id="322" w:author="Tim Tørnes Pedersen" w:date="2021-11-18T17:58:00Z">
                <w:rPr>
                  <w:rFonts w:ascii="Cambria Math" w:hAnsi="Cambria Math"/>
                </w:rPr>
                <m:t>​</m:t>
              </w:del>
            </m:r>
          </m:e>
          <m:sub>
            <m:r>
              <w:del w:id="323" w:author="Tim Tørnes Pedersen" w:date="2021-11-18T17:58:00Z">
                <w:rPr>
                  <w:rFonts w:ascii="Cambria Math" w:hAnsi="Cambria Math"/>
                </w:rPr>
                <m:t>2</m:t>
              </w:del>
            </m:r>
          </m:sub>
        </m:sSub>
      </m:oMath>
      <w:del w:id="324" w:author="Tim Tørnes Pedersen" w:date="2021-11-18T17:58:00Z">
        <w:r w:rsidR="004A0387" w:rsidDel="007D446A">
          <w:delText xml:space="preserve"> abatement costs for all modeled </w:delText>
        </w:r>
        <w:r w:rsidDel="007D446A">
          <w:delText xml:space="preserve">configurations and approaches </w:delText>
        </w:r>
        <w:r w:rsidR="004A0387" w:rsidDel="007D446A">
          <w:delText xml:space="preserve">are shown in the top panel of Figure </w:delText>
        </w:r>
        <w:r w:rsidR="00171BF8" w:rsidDel="007D446A">
          <w:fldChar w:fldCharType="begin"/>
        </w:r>
        <w:r w:rsidR="00171BF8" w:rsidDel="007D446A">
          <w:delInstrText xml:space="preserve"> HYPERLINK \l "fig:prices" \h </w:delInstrText>
        </w:r>
        <w:r w:rsidR="00171BF8" w:rsidDel="007D446A">
          <w:fldChar w:fldCharType="separate"/>
        </w:r>
        <w:r w:rsidR="004A0387" w:rsidDel="007D446A">
          <w:rPr>
            <w:rStyle w:val="Hyperlink"/>
          </w:rPr>
          <w:delText>[fig:prices]</w:delText>
        </w:r>
        <w:r w:rsidR="00171BF8" w:rsidDel="007D446A">
          <w:rPr>
            <w:rStyle w:val="Hyperlink"/>
          </w:rPr>
          <w:fldChar w:fldCharType="end"/>
        </w:r>
        <w:r w:rsidR="004A0387" w:rsidDel="007D446A">
          <w:delText xml:space="preserve">. Equivalently, the hourly national electricity price can be found as the Lagrange multiplier value of </w:delText>
        </w:r>
        <w:r w:rsidDel="007D446A">
          <w:delText xml:space="preserve">the </w:delText>
        </w:r>
        <w:r w:rsidR="004A0387" w:rsidDel="007D446A">
          <w:delText xml:space="preserve">national energy balance constraints. Average electricity prices are shown on the lower panel of Figure </w:delText>
        </w:r>
        <w:r w:rsidR="00171BF8" w:rsidDel="007D446A">
          <w:fldChar w:fldCharType="begin"/>
        </w:r>
        <w:r w:rsidR="00171BF8" w:rsidDel="007D446A">
          <w:delInstrText xml:space="preserve"> HYPERLINK \l "fig:prices" \h </w:delInstrText>
        </w:r>
        <w:r w:rsidR="00171BF8" w:rsidDel="007D446A">
          <w:fldChar w:fldCharType="separate"/>
        </w:r>
        <w:r w:rsidR="004A0387" w:rsidDel="007D446A">
          <w:rPr>
            <w:rStyle w:val="Hyperlink"/>
          </w:rPr>
          <w:delText>[fig:prices]</w:delText>
        </w:r>
        <w:r w:rsidR="00171BF8" w:rsidDel="007D446A">
          <w:rPr>
            <w:rStyle w:val="Hyperlink"/>
          </w:rPr>
          <w:fldChar w:fldCharType="end"/>
        </w:r>
        <w:r w:rsidR="004A0387" w:rsidDel="007D446A">
          <w:delText>. For the formulation of the linear optimization problem, including the national CO</w:delText>
        </w:r>
      </w:del>
      <m:oMath>
        <m:sSub>
          <m:sSubPr>
            <m:ctrlPr>
              <w:del w:id="325" w:author="Tim Tørnes Pedersen" w:date="2021-11-18T17:58:00Z">
                <w:rPr>
                  <w:rFonts w:ascii="Cambria Math" w:hAnsi="Cambria Math"/>
                </w:rPr>
              </w:del>
            </m:ctrlPr>
          </m:sSubPr>
          <m:e>
            <m:r>
              <w:del w:id="326" w:author="Tim Tørnes Pedersen" w:date="2021-11-18T17:58:00Z">
                <w:rPr>
                  <w:rFonts w:ascii="Cambria Math" w:hAnsi="Cambria Math"/>
                </w:rPr>
                <m:t>​</m:t>
              </w:del>
            </m:r>
          </m:e>
          <m:sub>
            <m:r>
              <w:del w:id="327" w:author="Tim Tørnes Pedersen" w:date="2021-11-18T17:58:00Z">
                <w:rPr>
                  <w:rFonts w:ascii="Cambria Math" w:hAnsi="Cambria Math"/>
                </w:rPr>
                <m:t>2</m:t>
              </w:del>
            </m:r>
          </m:sub>
        </m:sSub>
      </m:oMath>
      <w:del w:id="328" w:author="Tim Tørnes Pedersen" w:date="2021-11-18T17:58:00Z">
        <w:r w:rsidR="004A0387" w:rsidDel="007D446A">
          <w:delText xml:space="preserve"> constraint, and the nodal energy balance constraints, refer to the appendix.</w:delText>
        </w:r>
        <w:r w:rsidR="004A0387" w:rsidDel="007D446A">
          <w:br/>
          <w:delText>CO</w:delText>
        </w:r>
      </w:del>
      <m:oMath>
        <m:sSub>
          <m:sSubPr>
            <m:ctrlPr>
              <w:del w:id="329" w:author="Tim Tørnes Pedersen" w:date="2021-11-18T17:58:00Z">
                <w:rPr>
                  <w:rFonts w:ascii="Cambria Math" w:hAnsi="Cambria Math"/>
                </w:rPr>
              </w:del>
            </m:ctrlPr>
          </m:sSubPr>
          <m:e>
            <m:r>
              <w:del w:id="330" w:author="Tim Tørnes Pedersen" w:date="2021-11-18T17:58:00Z">
                <w:rPr>
                  <w:rFonts w:ascii="Cambria Math" w:hAnsi="Cambria Math"/>
                </w:rPr>
                <m:t>​</m:t>
              </w:del>
            </m:r>
          </m:e>
          <m:sub>
            <m:r>
              <w:del w:id="331" w:author="Tim Tørnes Pedersen" w:date="2021-11-18T17:58:00Z">
                <w:rPr>
                  <w:rFonts w:ascii="Cambria Math" w:hAnsi="Cambria Math"/>
                </w:rPr>
                <m:t>2</m:t>
              </w:del>
            </m:r>
          </m:sub>
        </m:sSub>
      </m:oMath>
      <w:del w:id="332" w:author="Tim Tørnes Pedersen" w:date="2021-11-18T17:58:00Z">
        <w:r w:rsidR="004A0387" w:rsidDel="007D446A">
          <w:delText xml:space="preserve"> abatement costs are highly dependent on </w:delText>
        </w:r>
        <w:r w:rsidR="006263C3" w:rsidDel="007D446A">
          <w:delText xml:space="preserve">national </w:delText>
        </w:r>
        <w:r w:rsidR="004A0387" w:rsidDel="007D446A">
          <w:delText>CO</w:delText>
        </w:r>
      </w:del>
      <m:oMath>
        <m:sSub>
          <m:sSubPr>
            <m:ctrlPr>
              <w:del w:id="333" w:author="Tim Tørnes Pedersen" w:date="2021-11-18T17:58:00Z">
                <w:rPr>
                  <w:rFonts w:ascii="Cambria Math" w:hAnsi="Cambria Math"/>
                </w:rPr>
              </w:del>
            </m:ctrlPr>
          </m:sSubPr>
          <m:e>
            <m:r>
              <w:del w:id="334" w:author="Tim Tørnes Pedersen" w:date="2021-11-18T17:58:00Z">
                <w:rPr>
                  <w:rFonts w:ascii="Cambria Math" w:hAnsi="Cambria Math"/>
                </w:rPr>
                <m:t>​</m:t>
              </w:del>
            </m:r>
          </m:e>
          <m:sub>
            <m:r>
              <w:del w:id="335" w:author="Tim Tørnes Pedersen" w:date="2021-11-18T17:58:00Z">
                <w:rPr>
                  <w:rFonts w:ascii="Cambria Math" w:hAnsi="Cambria Math"/>
                </w:rPr>
                <m:t>2</m:t>
              </w:del>
            </m:r>
          </m:sub>
        </m:sSub>
      </m:oMath>
      <w:del w:id="336" w:author="Tim Tørnes Pedersen" w:date="2021-11-18T17:58:00Z">
        <w:r w:rsidR="004A0387" w:rsidDel="007D446A">
          <w:delText xml:space="preserve"> reduction targets and the availability of renewable </w:delText>
        </w:r>
        <w:r w:rsidDel="007D446A">
          <w:delText xml:space="preserve">or low-carbon </w:delText>
        </w:r>
        <w:r w:rsidR="004A0387" w:rsidDel="007D446A">
          <w:delText>resources. An abatement cost will only occur if the national emission reduction constraint is binding. Thus, in a scenario where a given country is only utilizing parts of the allocated CO</w:delText>
        </w:r>
      </w:del>
      <m:oMath>
        <m:sSub>
          <m:sSubPr>
            <m:ctrlPr>
              <w:del w:id="337" w:author="Tim Tørnes Pedersen" w:date="2021-11-18T17:58:00Z">
                <w:rPr>
                  <w:rFonts w:ascii="Cambria Math" w:hAnsi="Cambria Math"/>
                </w:rPr>
              </w:del>
            </m:ctrlPr>
          </m:sSubPr>
          <m:e>
            <m:r>
              <w:del w:id="338" w:author="Tim Tørnes Pedersen" w:date="2021-11-18T17:58:00Z">
                <w:rPr>
                  <w:rFonts w:ascii="Cambria Math" w:hAnsi="Cambria Math"/>
                </w:rPr>
                <m:t>​</m:t>
              </w:del>
            </m:r>
          </m:e>
          <m:sub>
            <m:r>
              <w:del w:id="339" w:author="Tim Tørnes Pedersen" w:date="2021-11-18T17:58:00Z">
                <w:rPr>
                  <w:rFonts w:ascii="Cambria Math" w:hAnsi="Cambria Math"/>
                </w:rPr>
                <m:t>2</m:t>
              </w:del>
            </m:r>
          </m:sub>
        </m:sSub>
      </m:oMath>
      <w:del w:id="340" w:author="Tim Tørnes Pedersen" w:date="2021-11-18T17:58:00Z">
        <w:r w:rsidR="004A0387" w:rsidDel="007D446A">
          <w:delText xml:space="preserve"> </w:delText>
        </w:r>
        <w:r w:rsidDel="007D446A">
          <w:delText>quota</w:delText>
        </w:r>
        <w:r w:rsidR="004A0387" w:rsidDel="007D446A">
          <w:delText xml:space="preserve">, an abatement cost of 0 will be obtained. In Figure </w:delText>
        </w:r>
        <w:r w:rsidR="00171BF8" w:rsidDel="007D446A">
          <w:fldChar w:fldCharType="begin"/>
        </w:r>
        <w:r w:rsidR="00171BF8" w:rsidDel="007D446A">
          <w:delInstrText xml:space="preserve"> HYPERLINK \l "fig:unused_co2" \h </w:delInstrText>
        </w:r>
        <w:r w:rsidR="00171BF8" w:rsidDel="007D446A">
          <w:fldChar w:fldCharType="separate"/>
        </w:r>
        <w:r w:rsidR="004A0387" w:rsidDel="007D446A">
          <w:rPr>
            <w:rStyle w:val="Hyperlink"/>
          </w:rPr>
          <w:delText>[fig:unused_co2]</w:delText>
        </w:r>
        <w:r w:rsidR="00171BF8" w:rsidDel="007D446A">
          <w:rPr>
            <w:rStyle w:val="Hyperlink"/>
          </w:rPr>
          <w:fldChar w:fldCharType="end"/>
        </w:r>
        <w:r w:rsidR="004A0387" w:rsidDel="007D446A">
          <w:delText xml:space="preserve"> it is seen that a large number of the model countries are not utilizing the entire share of allocated emissions. </w:delText>
        </w:r>
        <w:commentRangeStart w:id="341"/>
        <w:commentRangeStart w:id="342"/>
        <w:r w:rsidR="004A0387" w:rsidDel="007D446A">
          <w:delText>Therefore, CO</w:delText>
        </w:r>
      </w:del>
      <m:oMath>
        <m:sSub>
          <m:sSubPr>
            <m:ctrlPr>
              <w:del w:id="343" w:author="Tim Tørnes Pedersen" w:date="2021-11-18T17:58:00Z">
                <w:rPr>
                  <w:rFonts w:ascii="Cambria Math" w:hAnsi="Cambria Math"/>
                </w:rPr>
              </w:del>
            </m:ctrlPr>
          </m:sSubPr>
          <m:e>
            <m:r>
              <w:del w:id="344" w:author="Tim Tørnes Pedersen" w:date="2021-11-18T17:58:00Z">
                <w:rPr>
                  <w:rFonts w:ascii="Cambria Math" w:hAnsi="Cambria Math"/>
                </w:rPr>
                <m:t>​</m:t>
              </w:del>
            </m:r>
          </m:e>
          <m:sub>
            <m:r>
              <w:del w:id="345" w:author="Tim Tørnes Pedersen" w:date="2021-11-18T17:58:00Z">
                <w:rPr>
                  <w:rFonts w:ascii="Cambria Math" w:hAnsi="Cambria Math"/>
                </w:rPr>
                <m:t>2</m:t>
              </w:del>
            </m:r>
          </m:sub>
        </m:sSub>
      </m:oMath>
      <w:del w:id="346" w:author="Tim Tørnes Pedersen" w:date="2021-11-18T17:58:00Z">
        <w:r w:rsidR="004A0387" w:rsidDel="007D446A">
          <w:delText xml:space="preserve"> abatement costs of zero are seen for several countries in many of the </w:delText>
        </w:r>
        <w:r w:rsidDel="007D446A">
          <w:delText xml:space="preserve">outcomes </w:delText>
        </w:r>
        <w:r w:rsidR="004A0387" w:rsidDel="007D446A">
          <w:delText xml:space="preserve">in Figure </w:delText>
        </w:r>
        <w:commentRangeEnd w:id="341"/>
        <w:r w:rsidR="006263C3" w:rsidDel="007D446A">
          <w:rPr>
            <w:rStyle w:val="CommentReference"/>
          </w:rPr>
          <w:commentReference w:id="341"/>
        </w:r>
        <w:commentRangeEnd w:id="342"/>
        <w:r w:rsidR="00A074B8" w:rsidDel="007D446A">
          <w:rPr>
            <w:rStyle w:val="CommentReference"/>
          </w:rPr>
          <w:commentReference w:id="342"/>
        </w:r>
        <w:r w:rsidR="00171BF8" w:rsidDel="007D446A">
          <w:fldChar w:fldCharType="begin"/>
        </w:r>
        <w:r w:rsidR="00171BF8" w:rsidDel="007D446A">
          <w:delInstrText xml:space="preserve"> HYPERLINK \l "fig:prices" \h </w:delInstrText>
        </w:r>
        <w:r w:rsidR="00171BF8" w:rsidDel="007D446A">
          <w:fldChar w:fldCharType="separate"/>
        </w:r>
        <w:r w:rsidR="004A0387" w:rsidDel="007D446A">
          <w:rPr>
            <w:rStyle w:val="Hyperlink"/>
          </w:rPr>
          <w:delText>[fig:prices]</w:delText>
        </w:r>
        <w:r w:rsidR="00171BF8" w:rsidDel="007D446A">
          <w:rPr>
            <w:rStyle w:val="Hyperlink"/>
          </w:rPr>
          <w:fldChar w:fldCharType="end"/>
        </w:r>
        <w:r w:rsidR="004A0387" w:rsidDel="007D446A">
          <w:delText>. Comparing the group of countries</w:delText>
        </w:r>
        <w:r w:rsidDel="007D446A">
          <w:delText>, which are</w:delText>
        </w:r>
        <w:r w:rsidR="004A0387" w:rsidDel="007D446A">
          <w:delText xml:space="preserve"> observed to always utilize their allocated emissions </w:delText>
        </w:r>
        <w:r w:rsidR="004A0387" w:rsidDel="007D446A">
          <w:fldChar w:fldCharType="begin"/>
        </w:r>
        <w:r w:rsidR="004A0387" w:rsidDel="007D446A">
          <w:delInstrText xml:space="preserve"> HYPERLINK \l "fig:unused_co2" \h </w:delInstrText>
        </w:r>
        <w:r w:rsidR="004A0387" w:rsidDel="007D446A">
          <w:fldChar w:fldCharType="separate"/>
        </w:r>
        <w:r w:rsidR="004A0387" w:rsidDel="007D446A">
          <w:rPr>
            <w:rStyle w:val="Hyperlink"/>
          </w:rPr>
          <w:delText>[</w:delText>
        </w:r>
        <w:r w:rsidDel="007D446A">
          <w:rPr>
            <w:rStyle w:val="Hyperlink"/>
          </w:rPr>
          <w:delText xml:space="preserve">see: </w:delText>
        </w:r>
        <w:r w:rsidR="004A0387" w:rsidDel="007D446A">
          <w:rPr>
            <w:rStyle w:val="Hyperlink"/>
          </w:rPr>
          <w:delText>fig:unused_co2]</w:delText>
        </w:r>
        <w:r w:rsidR="004A0387" w:rsidDel="007D446A">
          <w:rPr>
            <w:rStyle w:val="Hyperlink"/>
          </w:rPr>
          <w:fldChar w:fldCharType="end"/>
        </w:r>
        <w:r w:rsidR="004A0387" w:rsidDel="007D446A">
          <w:delText>, with the CO</w:delText>
        </w:r>
      </w:del>
      <m:oMath>
        <m:sSub>
          <m:sSubPr>
            <m:ctrlPr>
              <w:del w:id="347" w:author="Tim Tørnes Pedersen" w:date="2021-11-18T17:58:00Z">
                <w:rPr>
                  <w:rFonts w:ascii="Cambria Math" w:hAnsi="Cambria Math"/>
                </w:rPr>
              </w:del>
            </m:ctrlPr>
          </m:sSubPr>
          <m:e>
            <m:r>
              <w:del w:id="348" w:author="Tim Tørnes Pedersen" w:date="2021-11-18T17:58:00Z">
                <w:rPr>
                  <w:rFonts w:ascii="Cambria Math" w:hAnsi="Cambria Math"/>
                </w:rPr>
                <m:t>​</m:t>
              </w:del>
            </m:r>
          </m:e>
          <m:sub>
            <m:r>
              <w:del w:id="349" w:author="Tim Tørnes Pedersen" w:date="2021-11-18T17:58:00Z">
                <w:rPr>
                  <w:rFonts w:ascii="Cambria Math" w:hAnsi="Cambria Math"/>
                </w:rPr>
                <m:t>2</m:t>
              </w:del>
            </m:r>
          </m:sub>
        </m:sSub>
      </m:oMath>
      <w:del w:id="350" w:author="Tim Tørnes Pedersen" w:date="2021-11-18T17:58:00Z">
        <w:r w:rsidR="004A0387" w:rsidDel="007D446A">
          <w:delText xml:space="preserve"> abatement cost</w:delText>
        </w:r>
        <w:r w:rsidDel="007D446A">
          <w:delText>s</w:delText>
        </w:r>
        <w:r w:rsidR="004A0387" w:rsidDel="007D446A">
          <w:delText xml:space="preserve"> on Figure </w:delText>
        </w:r>
        <w:r w:rsidR="00171BF8" w:rsidDel="007D446A">
          <w:fldChar w:fldCharType="begin"/>
        </w:r>
        <w:r w:rsidR="00171BF8" w:rsidDel="007D446A">
          <w:delInstrText xml:space="preserve"> HYPERLINK \l "fig:prices" \h </w:delInstrText>
        </w:r>
        <w:r w:rsidR="00171BF8" w:rsidDel="007D446A">
          <w:fldChar w:fldCharType="separate"/>
        </w:r>
        <w:r w:rsidR="004A0387" w:rsidDel="007D446A">
          <w:rPr>
            <w:rStyle w:val="Hyperlink"/>
          </w:rPr>
          <w:delText>[fig:prices]</w:delText>
        </w:r>
        <w:r w:rsidR="00171BF8" w:rsidDel="007D446A">
          <w:rPr>
            <w:rStyle w:val="Hyperlink"/>
          </w:rPr>
          <w:fldChar w:fldCharType="end"/>
        </w:r>
        <w:r w:rsidR="004A0387" w:rsidDel="007D446A">
          <w:delText xml:space="preserve">, these countries are </w:delText>
        </w:r>
        <w:r w:rsidDel="007D446A">
          <w:delText xml:space="preserve">seen </w:delText>
        </w:r>
        <w:r w:rsidR="004A0387" w:rsidDel="007D446A">
          <w:delText>to always have non-zero abatement cost. The abatement cost</w:delText>
        </w:r>
        <w:r w:rsidDel="007D446A">
          <w:delText>s</w:delText>
        </w:r>
        <w:r w:rsidR="004A0387" w:rsidDel="007D446A">
          <w:delText xml:space="preserve"> for these countries are ranging from </w:delText>
        </w:r>
        <w:r w:rsidDel="007D446A">
          <w:delText>€</w:delText>
        </w:r>
        <w:r w:rsidR="004A0387" w:rsidDel="007D446A">
          <w:delText xml:space="preserve">30 to </w:delText>
        </w:r>
        <w:r w:rsidDel="007D446A">
          <w:delText>€</w:delText>
        </w:r>
        <w:r w:rsidR="004A0387" w:rsidDel="007D446A">
          <w:delText xml:space="preserve">40 </w:delText>
        </w:r>
        <w:r w:rsidDel="007D446A">
          <w:delText xml:space="preserve"> per </w:delText>
        </w:r>
        <w:r w:rsidR="004A0387" w:rsidDel="007D446A">
          <w:delText>t</w:delText>
        </w:r>
        <w:r w:rsidDel="007D446A">
          <w:delText>on</w:delText>
        </w:r>
        <w:r w:rsidR="004A0387" w:rsidDel="007D446A">
          <w:delText xml:space="preserve"> CO</w:delText>
        </w:r>
      </w:del>
      <m:oMath>
        <m:sSub>
          <m:sSubPr>
            <m:ctrlPr>
              <w:del w:id="351" w:author="Tim Tørnes Pedersen" w:date="2021-11-18T17:58:00Z">
                <w:rPr>
                  <w:rFonts w:ascii="Cambria Math" w:hAnsi="Cambria Math"/>
                </w:rPr>
              </w:del>
            </m:ctrlPr>
          </m:sSubPr>
          <m:e>
            <m:r>
              <w:del w:id="352" w:author="Tim Tørnes Pedersen" w:date="2021-11-18T17:58:00Z">
                <w:rPr>
                  <w:rFonts w:ascii="Cambria Math" w:hAnsi="Cambria Math"/>
                </w:rPr>
                <m:t>​</m:t>
              </w:del>
            </m:r>
          </m:e>
          <m:sub>
            <m:r>
              <w:del w:id="353" w:author="Tim Tørnes Pedersen" w:date="2021-11-18T17:58:00Z">
                <w:rPr>
                  <w:rFonts w:ascii="Cambria Math" w:hAnsi="Cambria Math"/>
                </w:rPr>
                <m:t>2</m:t>
              </w:del>
            </m:r>
          </m:sub>
        </m:sSub>
      </m:oMath>
      <w:del w:id="354" w:author="Tim Tørnes Pedersen" w:date="2021-11-18T17:58:00Z">
        <w:r w:rsidR="004A0387" w:rsidDel="007D446A">
          <w:delText xml:space="preserve"> in most </w:delText>
        </w:r>
        <w:r w:rsidDel="007D446A">
          <w:delText xml:space="preserve">configurations of national reduction target allocations, </w:delText>
        </w:r>
        <w:r w:rsidR="004A0387" w:rsidDel="007D446A">
          <w:delText>but with outliers ranging much higher.</w:delText>
        </w:r>
      </w:del>
    </w:p>
    <w:p w14:paraId="17CDE4E5" w14:textId="37DF71B7" w:rsidR="00A4478A" w:rsidDel="007D446A" w:rsidRDefault="004A0387">
      <w:pPr>
        <w:pStyle w:val="BodyText"/>
        <w:rPr>
          <w:del w:id="355" w:author="Tim Tørnes Pedersen" w:date="2021-11-18T17:58:00Z"/>
        </w:rPr>
      </w:pPr>
      <w:del w:id="356" w:author="Tim Tørnes Pedersen" w:date="2021-11-18T17:58:00Z">
        <w:r w:rsidDel="007D446A">
          <w:delText xml:space="preserve">On the top panel of Figure </w:delText>
        </w:r>
        <w:r w:rsidR="00171BF8" w:rsidDel="007D446A">
          <w:fldChar w:fldCharType="begin"/>
        </w:r>
        <w:r w:rsidR="00171BF8" w:rsidDel="007D446A">
          <w:delInstrText xml:space="preserve"> HYPERLINK \l "fig:prices" \h </w:delInstrText>
        </w:r>
        <w:r w:rsidR="00171BF8" w:rsidDel="007D446A">
          <w:fldChar w:fldCharType="separate"/>
        </w:r>
        <w:r w:rsidDel="007D446A">
          <w:rPr>
            <w:rStyle w:val="Hyperlink"/>
          </w:rPr>
          <w:delText>[fig:prices]</w:delText>
        </w:r>
        <w:r w:rsidR="00171BF8" w:rsidDel="007D446A">
          <w:rPr>
            <w:rStyle w:val="Hyperlink"/>
          </w:rPr>
          <w:fldChar w:fldCharType="end"/>
        </w:r>
        <w:r w:rsidDel="007D446A">
          <w:delText xml:space="preserve"> the Efficiency scheme is seen having almost similar CO</w:delText>
        </w:r>
      </w:del>
      <m:oMath>
        <m:sSub>
          <m:sSubPr>
            <m:ctrlPr>
              <w:del w:id="357" w:author="Tim Tørnes Pedersen" w:date="2021-11-18T17:58:00Z">
                <w:rPr>
                  <w:rFonts w:ascii="Cambria Math" w:hAnsi="Cambria Math"/>
                </w:rPr>
              </w:del>
            </m:ctrlPr>
          </m:sSubPr>
          <m:e>
            <m:r>
              <w:del w:id="358" w:author="Tim Tørnes Pedersen" w:date="2021-11-18T17:58:00Z">
                <w:rPr>
                  <w:rFonts w:ascii="Cambria Math" w:hAnsi="Cambria Math"/>
                </w:rPr>
                <m:t>​</m:t>
              </w:del>
            </m:r>
          </m:e>
          <m:sub>
            <m:r>
              <w:del w:id="359" w:author="Tim Tørnes Pedersen" w:date="2021-11-18T17:58:00Z">
                <w:rPr>
                  <w:rFonts w:ascii="Cambria Math" w:hAnsi="Cambria Math"/>
                </w:rPr>
                <m:t>2</m:t>
              </w:del>
            </m:r>
          </m:sub>
        </m:sSub>
      </m:oMath>
      <w:del w:id="360" w:author="Tim Tørnes Pedersen" w:date="2021-11-18T17:58:00Z">
        <w:r w:rsidDel="007D446A">
          <w:delText xml:space="preserve"> abatement costs for all model countries. The significantly higher abatement costs in the Efficiency scheme of the five </w:delText>
        </w:r>
        <w:r w:rsidR="00BA1681" w:rsidDel="007D446A">
          <w:delText xml:space="preserve">Balkan </w:delText>
        </w:r>
        <w:r w:rsidDel="007D446A">
          <w:delText xml:space="preserve">countries RO, BG, MK, GR, and SI, is caused by the constraint on maximum emissions relative to using only coal power seen in Table </w:delText>
        </w:r>
        <w:r w:rsidR="00171BF8" w:rsidDel="007D446A">
          <w:fldChar w:fldCharType="begin"/>
        </w:r>
        <w:r w:rsidR="00171BF8" w:rsidDel="007D446A">
          <w:delInstrText xml:space="preserve"> HYPERLINK \l "tab:feasa" \h </w:delInstrText>
        </w:r>
        <w:r w:rsidR="00171BF8" w:rsidDel="007D446A">
          <w:fldChar w:fldCharType="separate"/>
        </w:r>
        <w:r w:rsidDel="007D446A">
          <w:rPr>
            <w:rStyle w:val="Hyperlink"/>
          </w:rPr>
          <w:delText>[tab:feasa]</w:delText>
        </w:r>
        <w:r w:rsidR="00171BF8" w:rsidDel="007D446A">
          <w:rPr>
            <w:rStyle w:val="Hyperlink"/>
          </w:rPr>
          <w:fldChar w:fldCharType="end"/>
        </w:r>
        <w:r w:rsidDel="007D446A">
          <w:delText xml:space="preserve"> (d).</w:delText>
        </w:r>
      </w:del>
    </w:p>
    <w:p w14:paraId="50D2E135" w14:textId="239317B5" w:rsidR="00A4478A" w:rsidDel="007D446A" w:rsidRDefault="004A0387">
      <w:pPr>
        <w:pStyle w:val="BodyText"/>
        <w:rPr>
          <w:del w:id="361" w:author="Tim Tørnes Pedersen" w:date="2021-11-18T17:58:00Z"/>
        </w:rPr>
      </w:pPr>
      <w:del w:id="362" w:author="Tim Tørnes Pedersen" w:date="2021-11-18T17:58:00Z">
        <w:r w:rsidDel="007D446A">
          <w:delText xml:space="preserve">Electricity prices are found to have a smaller spread for the individual countries as seen on the lower panel of Figure </w:delText>
        </w:r>
        <w:r w:rsidR="00171BF8" w:rsidDel="007D446A">
          <w:fldChar w:fldCharType="begin"/>
        </w:r>
        <w:r w:rsidR="00171BF8" w:rsidDel="007D446A">
          <w:delInstrText xml:space="preserve"> HYPERLINK \l "fig:prices" \h </w:delInstrText>
        </w:r>
        <w:r w:rsidR="00171BF8" w:rsidDel="007D446A">
          <w:fldChar w:fldCharType="separate"/>
        </w:r>
        <w:r w:rsidDel="007D446A">
          <w:rPr>
            <w:rStyle w:val="Hyperlink"/>
          </w:rPr>
          <w:delText>[fig:prices]</w:delText>
        </w:r>
        <w:r w:rsidR="00171BF8" w:rsidDel="007D446A">
          <w:rPr>
            <w:rStyle w:val="Hyperlink"/>
          </w:rPr>
          <w:fldChar w:fldCharType="end"/>
        </w:r>
        <w:r w:rsidDel="007D446A">
          <w:delText>. The robustness of the electricity price does, however, depend on the country observed with countries at each end of the figure having more robust prices, and countries towards the center having larger deviations. The countries observed to have constantly high prices are to a large extent the same countries that had high abatement costs. The countries observed to have high fluctuations in the electricity price are also the countries observed having strong correlations in national CO</w:delText>
        </w:r>
      </w:del>
      <m:oMath>
        <m:sSub>
          <m:sSubPr>
            <m:ctrlPr>
              <w:del w:id="363" w:author="Tim Tørnes Pedersen" w:date="2021-11-18T17:58:00Z">
                <w:rPr>
                  <w:rFonts w:ascii="Cambria Math" w:hAnsi="Cambria Math"/>
                </w:rPr>
              </w:del>
            </m:ctrlPr>
          </m:sSubPr>
          <m:e>
            <m:r>
              <w:del w:id="364" w:author="Tim Tørnes Pedersen" w:date="2021-11-18T17:58:00Z">
                <w:rPr>
                  <w:rFonts w:ascii="Cambria Math" w:hAnsi="Cambria Math"/>
                </w:rPr>
                <m:t>​</m:t>
              </w:del>
            </m:r>
          </m:e>
          <m:sub>
            <m:r>
              <w:del w:id="365" w:author="Tim Tørnes Pedersen" w:date="2021-11-18T17:58:00Z">
                <w:rPr>
                  <w:rFonts w:ascii="Cambria Math" w:hAnsi="Cambria Math"/>
                </w:rPr>
                <m:t>2</m:t>
              </w:del>
            </m:r>
          </m:sub>
        </m:sSub>
      </m:oMath>
      <w:del w:id="366" w:author="Tim Tørnes Pedersen" w:date="2021-11-18T17:58:00Z">
        <w:r w:rsidDel="007D446A">
          <w:delText xml:space="preserve"> emissions on Figure </w:delText>
        </w:r>
        <w:r w:rsidR="00171BF8" w:rsidDel="007D446A">
          <w:fldChar w:fldCharType="begin"/>
        </w:r>
        <w:r w:rsidR="00171BF8" w:rsidDel="007D446A">
          <w:delInstrText xml:space="preserve"> HYPERLINK \l "fig:co2_correlation" \h </w:delInstrText>
        </w:r>
        <w:r w:rsidR="00171BF8" w:rsidDel="007D446A">
          <w:fldChar w:fldCharType="separate"/>
        </w:r>
        <w:r w:rsidDel="007D446A">
          <w:rPr>
            <w:rStyle w:val="Hyperlink"/>
          </w:rPr>
          <w:delText>[fig:co2_correlation]</w:delText>
        </w:r>
        <w:r w:rsidR="00171BF8" w:rsidDel="007D446A">
          <w:rPr>
            <w:rStyle w:val="Hyperlink"/>
          </w:rPr>
          <w:fldChar w:fldCharType="end"/>
        </w:r>
        <w:r w:rsidDel="007D446A">
          <w:delText xml:space="preserve">. The observed electricity prices on the lower panel of Figure </w:delText>
        </w:r>
        <w:r w:rsidR="00171BF8" w:rsidDel="007D446A">
          <w:fldChar w:fldCharType="begin"/>
        </w:r>
        <w:r w:rsidR="00171BF8" w:rsidDel="007D446A">
          <w:delInstrText xml:space="preserve"> HYPERLINK \l "fig:prices" \h </w:delInstrText>
        </w:r>
        <w:r w:rsidR="00171BF8" w:rsidDel="007D446A">
          <w:fldChar w:fldCharType="separate"/>
        </w:r>
        <w:r w:rsidDel="007D446A">
          <w:rPr>
            <w:rStyle w:val="Hyperlink"/>
          </w:rPr>
          <w:delText>[fig:prices]</w:delText>
        </w:r>
        <w:r w:rsidR="00171BF8" w:rsidDel="007D446A">
          <w:rPr>
            <w:rStyle w:val="Hyperlink"/>
          </w:rPr>
          <w:fldChar w:fldCharType="end"/>
        </w:r>
        <w:r w:rsidDel="007D446A">
          <w:delText xml:space="preserve"> span from 10 €/MWh to above 70 €/MWh for some outlier </w:delText>
        </w:r>
        <w:r w:rsidR="00BA1681" w:rsidDel="007D446A">
          <w:delText>outcomes.</w:delText>
        </w:r>
        <w:r w:rsidDel="007D446A">
          <w:delText xml:space="preserve"> This span in power prices is rather large compared to current power prices which are around 50 €/MWh for most European countries.</w:delText>
        </w:r>
      </w:del>
    </w:p>
    <w:p w14:paraId="73BBF952" w14:textId="77777777" w:rsidR="007D446A" w:rsidRDefault="007D446A" w:rsidP="007D446A">
      <w:pPr>
        <w:pStyle w:val="Title"/>
        <w:rPr>
          <w:ins w:id="367" w:author="Tim Tørnes Pedersen" w:date="2021-11-18T17:58:00Z"/>
        </w:rPr>
      </w:pPr>
      <w:bookmarkStart w:id="368" w:name="discussion-policy-implications"/>
      <w:bookmarkEnd w:id="182"/>
      <w:ins w:id="369" w:author="Tim Tørnes Pedersen" w:date="2021-11-18T17:58:00Z">
        <w:r>
          <w:t>How much flexibility is available for a just energy transition in Europe? - A sensitivity analysis of CO</w:t>
        </w:r>
      </w:ins>
      <m:oMath>
        <m:sSub>
          <m:sSubPr>
            <m:ctrlPr>
              <w:ins w:id="370" w:author="Tim Tørnes Pedersen" w:date="2021-11-18T17:58:00Z">
                <w:rPr>
                  <w:rFonts w:ascii="Cambria Math" w:hAnsi="Cambria Math"/>
                </w:rPr>
              </w:ins>
            </m:ctrlPr>
          </m:sSubPr>
          <m:e>
            <m:r>
              <w:ins w:id="371" w:author="Tim Tørnes Pedersen" w:date="2021-11-18T17:58:00Z">
                <m:rPr>
                  <m:sty m:val="bi"/>
                </m:rPr>
                <w:rPr>
                  <w:rFonts w:ascii="Cambria Math" w:hAnsi="Cambria Math"/>
                </w:rPr>
                <m:t>​</m:t>
              </w:ins>
            </m:r>
          </m:e>
          <m:sub>
            <m:r>
              <w:ins w:id="372" w:author="Tim Tørnes Pedersen" w:date="2021-11-18T17:58:00Z">
                <m:rPr>
                  <m:sty m:val="bi"/>
                </m:rPr>
                <w:rPr>
                  <w:rFonts w:ascii="Cambria Math" w:hAnsi="Cambria Math"/>
                </w:rPr>
                <m:t>2</m:t>
              </w:ins>
            </m:r>
          </m:sub>
        </m:sSub>
      </m:oMath>
      <w:ins w:id="373" w:author="Tim Tørnes Pedersen" w:date="2021-11-18T17:58:00Z">
        <w:r>
          <w:t xml:space="preserve"> reduction targets</w:t>
        </w:r>
      </w:ins>
    </w:p>
    <w:p w14:paraId="0D58B8B3" w14:textId="77777777" w:rsidR="007D446A" w:rsidRPr="007D446A" w:rsidRDefault="007D446A" w:rsidP="007D446A">
      <w:pPr>
        <w:pStyle w:val="Author"/>
        <w:rPr>
          <w:ins w:id="374" w:author="Tim Tørnes Pedersen" w:date="2021-11-18T17:58:00Z"/>
          <w:lang w:val="da-DK"/>
          <w:rPrChange w:id="375" w:author="Tim Tørnes Pedersen" w:date="2021-11-18T17:58:00Z">
            <w:rPr>
              <w:ins w:id="376" w:author="Tim Tørnes Pedersen" w:date="2021-11-18T17:58:00Z"/>
            </w:rPr>
          </w:rPrChange>
        </w:rPr>
      </w:pPr>
      <w:ins w:id="377" w:author="Tim Tørnes Pedersen" w:date="2021-11-18T17:58:00Z">
        <w:r w:rsidRPr="007D446A">
          <w:rPr>
            <w:lang w:val="da-DK"/>
            <w:rPrChange w:id="378" w:author="Tim Tørnes Pedersen" w:date="2021-11-18T17:58:00Z">
              <w:rPr/>
            </w:rPrChange>
          </w:rPr>
          <w:t>Tim T. Pedersen</w:t>
        </w:r>
        <w:r>
          <w:rPr>
            <w:rStyle w:val="FootnoteReference"/>
          </w:rPr>
          <w:footnoteReference w:id="2"/>
        </w:r>
        <w:r w:rsidRPr="007D446A">
          <w:rPr>
            <w:lang w:val="da-DK"/>
            <w:rPrChange w:id="381" w:author="Tim Tørnes Pedersen" w:date="2021-11-18T17:58:00Z">
              <w:rPr/>
            </w:rPrChange>
          </w:rPr>
          <w:t>, Mikael Skou Andersen, Gorm B. Andresen</w:t>
        </w:r>
      </w:ins>
    </w:p>
    <w:p w14:paraId="1FB272E3" w14:textId="77777777" w:rsidR="007D446A" w:rsidRDefault="007D446A" w:rsidP="007D446A">
      <w:pPr>
        <w:pStyle w:val="Heading2"/>
        <w:rPr>
          <w:ins w:id="382" w:author="Tim Tørnes Pedersen" w:date="2021-11-18T17:58:00Z"/>
        </w:rPr>
      </w:pPr>
      <w:ins w:id="383" w:author="Tim Tørnes Pedersen" w:date="2021-11-18T17:58:00Z">
        <w:r>
          <w:t>Abstract</w:t>
        </w:r>
      </w:ins>
    </w:p>
    <w:p w14:paraId="1BEE295C" w14:textId="77777777" w:rsidR="007D446A" w:rsidRDefault="007D446A" w:rsidP="007D446A">
      <w:pPr>
        <w:pStyle w:val="FirstParagraph"/>
        <w:rPr>
          <w:ins w:id="384" w:author="Tim Tørnes Pedersen" w:date="2021-11-18T17:58:00Z"/>
        </w:rPr>
      </w:pPr>
      <w:ins w:id="385" w:author="Tim Tørnes Pedersen" w:date="2021-11-18T17:58:00Z">
        <w:r>
          <w:t>The transition of Europe’s energy supply towards carbon neutrality should be efficient, fair, and fast. The efficiency of the transition is ensured by the European Emissions Trading System (ETS), where emissions allowances are traded in a common market . Fairness is aimed for with the Effort Sharing Regulation, according to which there are specific national reduction targets for the non-ETS sectors (transport, buildings and farming) calibrated according to the economic capacity of Member States. These two pieces of legislation are the backbone of Europe’s energy supply transition, aiming for a trade-off between efficiency and fairness. In our research presented here, 30.000 Monte Carlo simulations of national reduction target configurations have been performed by means of an advanced energy system optimization model of electricity supply as of 2030. Results reveal a group of countries where emissions reductions beyond the national targets in most scenarios are economically favorable. On the other hand, for some countries large abatement costs are unavoidable. An efficient transition may be achieved by spatially allocating emissions to countries where abatement costs are high, while eliminating emissions in countries with low costs, e.g. due to generous renewable resources.</w:t>
        </w:r>
      </w:ins>
    </w:p>
    <w:p w14:paraId="1AB57F6C" w14:textId="77777777" w:rsidR="007D446A" w:rsidRDefault="007D446A" w:rsidP="007D446A">
      <w:pPr>
        <w:pStyle w:val="Heading1"/>
        <w:rPr>
          <w:ins w:id="386" w:author="Tim Tørnes Pedersen" w:date="2021-11-18T17:58:00Z"/>
        </w:rPr>
      </w:pPr>
      <w:ins w:id="387" w:author="Tim Tørnes Pedersen" w:date="2021-11-18T17:58:00Z">
        <w:r>
          <w:t>Main text</w:t>
        </w:r>
      </w:ins>
    </w:p>
    <w:p w14:paraId="3FE61346" w14:textId="77777777" w:rsidR="007D446A" w:rsidRDefault="007D446A" w:rsidP="007D446A">
      <w:pPr>
        <w:pStyle w:val="Heading2"/>
        <w:rPr>
          <w:ins w:id="388" w:author="Tim Tørnes Pedersen" w:date="2021-11-18T17:58:00Z"/>
        </w:rPr>
      </w:pPr>
      <w:ins w:id="389" w:author="Tim Tørnes Pedersen" w:date="2021-11-18T17:58:00Z">
        <w:r>
          <w:t>Introduction</w:t>
        </w:r>
      </w:ins>
    </w:p>
    <w:p w14:paraId="787E3161" w14:textId="77777777" w:rsidR="007D446A" w:rsidRDefault="007D446A" w:rsidP="007D446A">
      <w:pPr>
        <w:pStyle w:val="FirstParagraph"/>
        <w:rPr>
          <w:ins w:id="390" w:author="Tim Tørnes Pedersen" w:date="2021-11-18T17:58:00Z"/>
        </w:rPr>
      </w:pPr>
      <w:ins w:id="391" w:author="Tim Tørnes Pedersen" w:date="2021-11-18T17:58:00Z">
        <w:r>
          <w:t>The European Green Deal raises the ambition level for decarbonization of the European energy sector, in combination with explicit aims to ensure a just transition . The quality of a just transition is, however, not easily measured and has in recent years become a topic of much debate . Emissions from the energy sector are currently governed by the EU Emission Trading System (EU ETS) , operating on the cap-and-trade principle, requiring that all power generators in Europe buy emission allowances. The Just Transition Mechanism combined with the Just Transition Fund is introduced to ensure a more equitable transition . Since 2013, a fixed amount of emissions allowances has been auctioned off to power plants on an annual basis, hence setting a price on CO</w:t>
        </w:r>
      </w:ins>
      <m:oMath>
        <m:sSub>
          <m:sSubPr>
            <m:ctrlPr>
              <w:ins w:id="392" w:author="Tim Tørnes Pedersen" w:date="2021-11-18T17:58:00Z">
                <w:rPr>
                  <w:rFonts w:ascii="Cambria Math" w:hAnsi="Cambria Math"/>
                </w:rPr>
              </w:ins>
            </m:ctrlPr>
          </m:sSubPr>
          <m:e>
            <m:r>
              <w:ins w:id="393" w:author="Tim Tørnes Pedersen" w:date="2021-11-18T17:58:00Z">
                <w:rPr>
                  <w:rFonts w:ascii="Cambria Math" w:hAnsi="Cambria Math"/>
                </w:rPr>
                <m:t>​</m:t>
              </w:ins>
            </m:r>
          </m:e>
          <m:sub>
            <m:r>
              <w:ins w:id="394" w:author="Tim Tørnes Pedersen" w:date="2021-11-18T17:58:00Z">
                <w:rPr>
                  <w:rFonts w:ascii="Cambria Math" w:hAnsi="Cambria Math"/>
                </w:rPr>
                <m:t>2</m:t>
              </w:ins>
            </m:r>
          </m:sub>
        </m:sSub>
      </m:oMath>
      <w:ins w:id="395" w:author="Tim Tørnes Pedersen" w:date="2021-11-18T17:58:00Z">
        <w:r>
          <w:t xml:space="preserve"> emissions and providing an incentive to limit these . By gradually lowering the amount of allowances on auction year by year, the EU ETS determines the overall rate of emissions reductions by EU Member States as a whole. The annual reduction rate will be fixed in accordance with the recently agreed commitment by the EU to reduce greenhouse gas emissions by 55% by 2030 . The burden of reducing emissions is moreover allocated among EU member states by setting </w:t>
        </w:r>
        <w:r>
          <w:lastRenderedPageBreak/>
          <w:t>national reduction targets. Emissions from sectors not covered by the EU ETS are determined through the Effort Sharing Regulation , translating the overall 55% reduction target into national targets for each Member State. The national targets are based on Member States’ relative wealth, measured by gross domestic product (GDP) per capita, to ensure a just transition . Still, some countries have unilateral reduction targets for emissions not governed by the EU ETS, such as the Swedish carbon tax. These targets may distort the market price of CO</w:t>
        </w:r>
      </w:ins>
      <m:oMath>
        <m:sSub>
          <m:sSubPr>
            <m:ctrlPr>
              <w:ins w:id="396" w:author="Tim Tørnes Pedersen" w:date="2021-11-18T17:58:00Z">
                <w:rPr>
                  <w:rFonts w:ascii="Cambria Math" w:hAnsi="Cambria Math"/>
                </w:rPr>
              </w:ins>
            </m:ctrlPr>
          </m:sSubPr>
          <m:e>
            <m:r>
              <w:ins w:id="397" w:author="Tim Tørnes Pedersen" w:date="2021-11-18T17:58:00Z">
                <w:rPr>
                  <w:rFonts w:ascii="Cambria Math" w:hAnsi="Cambria Math"/>
                </w:rPr>
                <m:t>​</m:t>
              </w:ins>
            </m:r>
          </m:e>
          <m:sub>
            <m:r>
              <w:ins w:id="398" w:author="Tim Tørnes Pedersen" w:date="2021-11-18T17:58:00Z">
                <w:rPr>
                  <w:rFonts w:ascii="Cambria Math" w:hAnsi="Cambria Math"/>
                </w:rPr>
                <m:t>2</m:t>
              </w:ins>
            </m:r>
          </m:sub>
        </m:sSub>
      </m:oMath>
      <w:ins w:id="399" w:author="Tim Tørnes Pedersen" w:date="2021-11-18T17:58:00Z">
        <w:r>
          <w:t xml:space="preserve"> allowances in the EU ETS and lead to carbon leakage  which may decrease overall welfare .</w:t>
        </w:r>
      </w:ins>
    </w:p>
    <w:p w14:paraId="1C3944FC" w14:textId="77777777" w:rsidR="007D446A" w:rsidRDefault="007D446A" w:rsidP="007D446A">
      <w:pPr>
        <w:pStyle w:val="BodyText"/>
        <w:rPr>
          <w:ins w:id="400" w:author="Tim Tørnes Pedersen" w:date="2021-11-18T17:58:00Z"/>
        </w:rPr>
      </w:pPr>
      <w:ins w:id="401" w:author="Tim Tørnes Pedersen" w:date="2021-11-18T17:58:00Z">
        <w:r>
          <w:t xml:space="preserve">The European power sector is on the verge of a major transformation from a fossil-fuel based system to rely mainly on renewable and low-carbon resources . However, the starting point differs widely, with some countries having already high shares of carbon-neutral energy sources, while other countries still are deeply reliant on fossil fuels . The transformation of domestic energy supply is challenged by several factors of technical, economic and political nature. The access to renewable resources , currently operating power plants, and availability of international transmissions connections  are some of the key technical parameters. Figure </w:t>
        </w:r>
        <w:r>
          <w:fldChar w:fldCharType="begin"/>
        </w:r>
        <w:r>
          <w:instrText xml:space="preserve"> HYPERLINK \l "fig:starting_point" \h </w:instrText>
        </w:r>
        <w:r>
          <w:fldChar w:fldCharType="separate"/>
        </w:r>
        <w:r>
          <w:rPr>
            <w:rStyle w:val="Hyperlink"/>
          </w:rPr>
          <w:t>[fig:starting_point]</w:t>
        </w:r>
        <w:r>
          <w:rPr>
            <w:rStyle w:val="Hyperlink"/>
          </w:rPr>
          <w:fldChar w:fldCharType="end"/>
        </w:r>
        <w:r>
          <w:t xml:space="preserve"> a) shows the capacity of plants installed today and expected to remain in operation by 2030. It is clear, that the premises for rapid decarbonization are very diverse, with some countries relying heavily on coal and oil, while others have a large pool of renewable power generators. Figure </w:t>
        </w:r>
        <w:r>
          <w:fldChar w:fldCharType="begin"/>
        </w:r>
        <w:r>
          <w:instrText xml:space="preserve"> HYPERLINK \l "fig:starting_point" \h </w:instrText>
        </w:r>
        <w:r>
          <w:fldChar w:fldCharType="separate"/>
        </w:r>
        <w:r>
          <w:rPr>
            <w:rStyle w:val="Hyperlink"/>
          </w:rPr>
          <w:t>[fig:starting_point]</w:t>
        </w:r>
        <w:r>
          <w:rPr>
            <w:rStyle w:val="Hyperlink"/>
          </w:rPr>
          <w:fldChar w:fldCharType="end"/>
        </w:r>
        <w:r>
          <w:t xml:space="preserve"> b) shows the potentials for renewables per Member State. Renewable potentials are calculated as geographical potential for renewable capacity multiplied with the average national capacity factor for the given renewable resource (reference for geographical potentials). It is evident that the renewable potentials are unrelated to country size and energy demand. The vastly different starting points of member states should be captured by the EU ETS and the Effort Sharing Regulation  if a just transition is to be achieved.</w:t>
        </w:r>
      </w:ins>
    </w:p>
    <w:p w14:paraId="5C183D01" w14:textId="77777777" w:rsidR="007D446A" w:rsidRDefault="007D446A" w:rsidP="007D446A">
      <w:pPr>
        <w:pStyle w:val="BodyText"/>
        <w:rPr>
          <w:ins w:id="402" w:author="Tim Tørnes Pedersen" w:date="2021-11-18T17:58:00Z"/>
        </w:rPr>
      </w:pPr>
      <w:ins w:id="403" w:author="Tim Tørnes Pedersen" w:date="2021-11-18T17:58:00Z">
        <w:r>
          <w:rPr>
            <w:noProof/>
          </w:rPr>
          <w:drawing>
            <wp:inline distT="0" distB="0" distL="0" distR="0" wp14:anchorId="4FC6B239" wp14:editId="14B025DA">
              <wp:extent cx="5334000" cy="295287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starting_point.pdf"/>
                      <pic:cNvPicPr>
                        <a:picLocks noChangeAspect="1" noChangeArrowheads="1"/>
                      </pic:cNvPicPr>
                    </pic:nvPicPr>
                    <pic:blipFill>
                      <a:blip r:embed="rId19"/>
                      <a:stretch>
                        <a:fillRect/>
                      </a:stretch>
                    </pic:blipFill>
                    <pic:spPr bwMode="auto">
                      <a:xfrm>
                        <a:off x="0" y="0"/>
                        <a:ext cx="5334000" cy="2952870"/>
                      </a:xfrm>
                      <a:prstGeom prst="rect">
                        <a:avLst/>
                      </a:prstGeom>
                      <a:noFill/>
                      <a:ln w="9525">
                        <a:noFill/>
                        <a:headEnd/>
                        <a:tailEnd/>
                      </a:ln>
                    </pic:spPr>
                  </pic:pic>
                </a:graphicData>
              </a:graphic>
            </wp:inline>
          </w:drawing>
        </w:r>
      </w:ins>
    </w:p>
    <w:p w14:paraId="28E937D1" w14:textId="77777777" w:rsidR="007D446A" w:rsidRDefault="007D446A" w:rsidP="007D446A">
      <w:pPr>
        <w:pStyle w:val="BodyText"/>
        <w:rPr>
          <w:ins w:id="404" w:author="Tim Tørnes Pedersen" w:date="2021-11-18T17:58:00Z"/>
        </w:rPr>
      </w:pPr>
      <w:ins w:id="405" w:author="Tim Tørnes Pedersen" w:date="2021-11-18T17:58:00Z">
        <w:r>
          <w:lastRenderedPageBreak/>
          <w:t>A uniform CO</w:t>
        </w:r>
      </w:ins>
      <m:oMath>
        <m:sSub>
          <m:sSubPr>
            <m:ctrlPr>
              <w:ins w:id="406" w:author="Tim Tørnes Pedersen" w:date="2021-11-18T17:58:00Z">
                <w:rPr>
                  <w:rFonts w:ascii="Cambria Math" w:hAnsi="Cambria Math"/>
                </w:rPr>
              </w:ins>
            </m:ctrlPr>
          </m:sSubPr>
          <m:e>
            <m:r>
              <w:ins w:id="407" w:author="Tim Tørnes Pedersen" w:date="2021-11-18T17:58:00Z">
                <w:rPr>
                  <w:rFonts w:ascii="Cambria Math" w:hAnsi="Cambria Math"/>
                </w:rPr>
                <m:t>​</m:t>
              </w:ins>
            </m:r>
          </m:e>
          <m:sub>
            <m:r>
              <w:ins w:id="408" w:author="Tim Tørnes Pedersen" w:date="2021-11-18T17:58:00Z">
                <w:rPr>
                  <w:rFonts w:ascii="Cambria Math" w:hAnsi="Cambria Math"/>
                </w:rPr>
                <m:t>2</m:t>
              </w:ins>
            </m:r>
          </m:sub>
        </m:sSub>
      </m:oMath>
      <w:ins w:id="409" w:author="Tim Tørnes Pedersen" w:date="2021-11-18T17:58:00Z">
        <w:r>
          <w:t xml:space="preserve"> price is said to be the most efficient way to achieve emissions reductions . However, with the uniform CO</w:t>
        </w:r>
      </w:ins>
      <m:oMath>
        <m:sSub>
          <m:sSubPr>
            <m:ctrlPr>
              <w:ins w:id="410" w:author="Tim Tørnes Pedersen" w:date="2021-11-18T17:58:00Z">
                <w:rPr>
                  <w:rFonts w:ascii="Cambria Math" w:hAnsi="Cambria Math"/>
                </w:rPr>
              </w:ins>
            </m:ctrlPr>
          </m:sSubPr>
          <m:e>
            <m:r>
              <w:ins w:id="411" w:author="Tim Tørnes Pedersen" w:date="2021-11-18T17:58:00Z">
                <w:rPr>
                  <w:rFonts w:ascii="Cambria Math" w:hAnsi="Cambria Math"/>
                </w:rPr>
                <m:t>​</m:t>
              </w:ins>
            </m:r>
          </m:e>
          <m:sub>
            <m:r>
              <w:ins w:id="412" w:author="Tim Tørnes Pedersen" w:date="2021-11-18T17:58:00Z">
                <w:rPr>
                  <w:rFonts w:ascii="Cambria Math" w:hAnsi="Cambria Math"/>
                </w:rPr>
                <m:t>2</m:t>
              </w:ins>
            </m:r>
          </m:sub>
        </m:sSub>
      </m:oMath>
      <w:ins w:id="413" w:author="Tim Tørnes Pedersen" w:date="2021-11-18T17:58:00Z">
        <w:r>
          <w:t xml:space="preserve"> price, the justice of the transformation cannot be ensured. Allocating the global carbon budget to ensure fairness is however a daunting task with many possible outcomes. Zhou and Wang  identify a range of allocation schemes, based on different principles, such as sovereignty, egalitarianism, efficiency, horizontal equity, vertical equity and polluter pays. Other studies combine these philosophies to create more complex allocation schemes, such as the Model of Climate Justice per capita , where historical emissions along with population growth are considered. Choosing a single right allocation scheme is inherently difficult as it is not a question about costs but rather one of ethics . Markowitz notes that we are ill-equipped to decide, given the complexity of the problem, and our own complicity in causing it . Still, Jenkins et. al. identify three core tenets of energy justice: Distributional, recognition, and procedural . Distributional justice recognizes the unequal distribution of environmental benefits and provides the rationale for this research. Recognition justice states that individuals must be fairly represented and have equal rights, whereas concerns access to the decision-making process. Only distributional justice will be considered in this work.</w:t>
        </w:r>
      </w:ins>
    </w:p>
    <w:p w14:paraId="160F0859" w14:textId="77777777" w:rsidR="007D446A" w:rsidRDefault="007D446A" w:rsidP="007D446A">
      <w:pPr>
        <w:pStyle w:val="BodyText"/>
        <w:rPr>
          <w:ins w:id="414" w:author="Tim Tørnes Pedersen" w:date="2021-11-18T17:58:00Z"/>
        </w:rPr>
      </w:pPr>
      <w:ins w:id="415" w:author="Tim Tørnes Pedersen" w:date="2021-11-18T17:58:00Z">
        <w:r>
          <w:t>Schwenk-Nebbe et. al., consider three different allocation principles for establishing national CO</w:t>
        </w:r>
      </w:ins>
      <m:oMath>
        <m:sSub>
          <m:sSubPr>
            <m:ctrlPr>
              <w:ins w:id="416" w:author="Tim Tørnes Pedersen" w:date="2021-11-18T17:58:00Z">
                <w:rPr>
                  <w:rFonts w:ascii="Cambria Math" w:hAnsi="Cambria Math"/>
                </w:rPr>
              </w:ins>
            </m:ctrlPr>
          </m:sSubPr>
          <m:e>
            <m:r>
              <w:ins w:id="417" w:author="Tim Tørnes Pedersen" w:date="2021-11-18T17:58:00Z">
                <w:rPr>
                  <w:rFonts w:ascii="Cambria Math" w:hAnsi="Cambria Math"/>
                </w:rPr>
                <m:t>​</m:t>
              </w:ins>
            </m:r>
          </m:e>
          <m:sub>
            <m:r>
              <w:ins w:id="418" w:author="Tim Tørnes Pedersen" w:date="2021-11-18T17:58:00Z">
                <w:rPr>
                  <w:rFonts w:ascii="Cambria Math" w:hAnsi="Cambria Math"/>
                </w:rPr>
                <m:t>2</m:t>
              </w:ins>
            </m:r>
          </m:sub>
        </m:sSub>
      </m:oMath>
      <w:ins w:id="419" w:author="Tim Tørnes Pedersen" w:date="2021-11-18T17:58:00Z">
        <w:r>
          <w:t xml:space="preserve"> reduction targets in a European context that are of interest here. In their paper, emissions are allocated based on cost efficiency, sovereignty (local-load) and grandfathering (local-1990). The efficiency scenario applies a uniform CO</w:t>
        </w:r>
      </w:ins>
      <m:oMath>
        <m:sSub>
          <m:sSubPr>
            <m:ctrlPr>
              <w:ins w:id="420" w:author="Tim Tørnes Pedersen" w:date="2021-11-18T17:58:00Z">
                <w:rPr>
                  <w:rFonts w:ascii="Cambria Math" w:hAnsi="Cambria Math"/>
                </w:rPr>
              </w:ins>
            </m:ctrlPr>
          </m:sSubPr>
          <m:e>
            <m:r>
              <w:ins w:id="421" w:author="Tim Tørnes Pedersen" w:date="2021-11-18T17:58:00Z">
                <w:rPr>
                  <w:rFonts w:ascii="Cambria Math" w:hAnsi="Cambria Math"/>
                </w:rPr>
                <m:t>​</m:t>
              </w:ins>
            </m:r>
          </m:e>
          <m:sub>
            <m:r>
              <w:ins w:id="422" w:author="Tim Tørnes Pedersen" w:date="2021-11-18T17:58:00Z">
                <w:rPr>
                  <w:rFonts w:ascii="Cambria Math" w:hAnsi="Cambria Math"/>
                </w:rPr>
                <m:t>2</m:t>
              </w:ins>
            </m:r>
          </m:sub>
        </m:sSub>
      </m:oMath>
      <w:ins w:id="423" w:author="Tim Tørnes Pedersen" w:date="2021-11-18T17:58:00Z">
        <w:r>
          <w:t xml:space="preserve"> price, the sovereignty scenario allocates emissions proportional to national electricity demand, and the grandfathering scenario allocates on the principle of historical emissions. In their analysis, Schwenk-Nebbe et. al. find that with the Efficiency solution, remaining emissions will be concentrated in a small number of countries where the costs of decarbonization are highest. Allocating emissions after the Sovereignty or Grandfathering principle respectively will distribute remaining emissions more evenly while implying a spread in unit abatement costs and higher total system cost. Bauer et. al.  studied the trade-off to be made between economic efficiency and sovereignty in a global context using a multi-objective approach. Their findings indicate a highly non-linear trade-off between efficiency and sovereignty, where the intermediate scenarios can secure higher total benefits. The studies by Schwenk-Nebbe and Bauer  do, however, only analyze a fraction of the possible ways national CO</w:t>
        </w:r>
      </w:ins>
      <m:oMath>
        <m:sSub>
          <m:sSubPr>
            <m:ctrlPr>
              <w:ins w:id="424" w:author="Tim Tørnes Pedersen" w:date="2021-11-18T17:58:00Z">
                <w:rPr>
                  <w:rFonts w:ascii="Cambria Math" w:hAnsi="Cambria Math"/>
                </w:rPr>
              </w:ins>
            </m:ctrlPr>
          </m:sSubPr>
          <m:e>
            <m:r>
              <w:ins w:id="425" w:author="Tim Tørnes Pedersen" w:date="2021-11-18T17:58:00Z">
                <w:rPr>
                  <w:rFonts w:ascii="Cambria Math" w:hAnsi="Cambria Math"/>
                </w:rPr>
                <m:t>​</m:t>
              </w:ins>
            </m:r>
          </m:e>
          <m:sub>
            <m:r>
              <w:ins w:id="426" w:author="Tim Tørnes Pedersen" w:date="2021-11-18T17:58:00Z">
                <w:rPr>
                  <w:rFonts w:ascii="Cambria Math" w:hAnsi="Cambria Math"/>
                </w:rPr>
                <m:t>2</m:t>
              </w:ins>
            </m:r>
          </m:sub>
        </m:sSub>
      </m:oMath>
      <w:ins w:id="427" w:author="Tim Tørnes Pedersen" w:date="2021-11-18T17:58:00Z">
        <w:r>
          <w:t xml:space="preserve"> reduction targets can be distributed. As found in , there are numerous allocation approaches resulting in a vast number of emission allocations.</w:t>
        </w:r>
      </w:ins>
    </w:p>
    <w:p w14:paraId="59BFF361" w14:textId="77777777" w:rsidR="007D446A" w:rsidRDefault="007D446A" w:rsidP="007D446A">
      <w:pPr>
        <w:pStyle w:val="BodyText"/>
        <w:rPr>
          <w:ins w:id="428" w:author="Tim Tørnes Pedersen" w:date="2021-11-18T17:58:00Z"/>
        </w:rPr>
      </w:pPr>
      <w:ins w:id="429" w:author="Tim Tørnes Pedersen" w:date="2021-11-18T17:58:00Z">
        <w:r>
          <w:t>In this research, a Markov Chain Monte Carlo (MCMC) method  has been employed in combination with a techno-economic optimization model of the European power supply system to identify and study all the possible configurations of national reduction targets. The reduction allocation configurations are represented each with a unique set of national reduction targets for all of the modeled countries. Two criteria are required of the reduction target configurations. First, a combined CO</w:t>
        </w:r>
      </w:ins>
      <m:oMath>
        <m:sSub>
          <m:sSubPr>
            <m:ctrlPr>
              <w:ins w:id="430" w:author="Tim Tørnes Pedersen" w:date="2021-11-18T17:58:00Z">
                <w:rPr>
                  <w:rFonts w:ascii="Cambria Math" w:hAnsi="Cambria Math"/>
                </w:rPr>
              </w:ins>
            </m:ctrlPr>
          </m:sSubPr>
          <m:e>
            <m:r>
              <w:ins w:id="431" w:author="Tim Tørnes Pedersen" w:date="2021-11-18T17:58:00Z">
                <w:rPr>
                  <w:rFonts w:ascii="Cambria Math" w:hAnsi="Cambria Math"/>
                </w:rPr>
                <m:t>​</m:t>
              </w:ins>
            </m:r>
          </m:e>
          <m:sub>
            <m:r>
              <w:ins w:id="432" w:author="Tim Tørnes Pedersen" w:date="2021-11-18T17:58:00Z">
                <w:rPr>
                  <w:rFonts w:ascii="Cambria Math" w:hAnsi="Cambria Math"/>
                </w:rPr>
                <m:t>2</m:t>
              </w:ins>
            </m:r>
          </m:sub>
        </m:sSub>
      </m:oMath>
      <w:ins w:id="433" w:author="Tim Tørnes Pedersen" w:date="2021-11-18T17:58:00Z">
        <w:r>
          <w:t xml:space="preserve"> reduction of at least 55% must be achieved by the model countries according to the EU’s 2030 Climate Target Plan . Second, the total system cost of implementing the reduction targets must not increase by more than 18% relative to the cost-optimal allocation of targets. This constraint is based on the principles from Modeling to Generate Alternatives (MGA) where economically near-optimal model solutions are studied . Applying MGA methods to energy system </w:t>
        </w:r>
        <w:r>
          <w:lastRenderedPageBreak/>
          <w:t>optimization models has gained a lot of attention . MGA has, however, mainly been used to study technical flexibility among the near-optimal solutions . The method employed in this work consists of two steps. First, using a MCMC method to devise a random set of national CO</w:t>
        </w:r>
      </w:ins>
      <m:oMath>
        <m:sSub>
          <m:sSubPr>
            <m:ctrlPr>
              <w:ins w:id="434" w:author="Tim Tørnes Pedersen" w:date="2021-11-18T17:58:00Z">
                <w:rPr>
                  <w:rFonts w:ascii="Cambria Math" w:hAnsi="Cambria Math"/>
                </w:rPr>
              </w:ins>
            </m:ctrlPr>
          </m:sSubPr>
          <m:e>
            <m:r>
              <w:ins w:id="435" w:author="Tim Tørnes Pedersen" w:date="2021-11-18T17:58:00Z">
                <w:rPr>
                  <w:rFonts w:ascii="Cambria Math" w:hAnsi="Cambria Math"/>
                </w:rPr>
                <m:t>​</m:t>
              </w:ins>
            </m:r>
          </m:e>
          <m:sub>
            <m:r>
              <w:ins w:id="436" w:author="Tim Tørnes Pedersen" w:date="2021-11-18T17:58:00Z">
                <w:rPr>
                  <w:rFonts w:ascii="Cambria Math" w:hAnsi="Cambria Math"/>
                </w:rPr>
                <m:t>2</m:t>
              </w:ins>
            </m:r>
          </m:sub>
        </m:sSub>
      </m:oMath>
      <w:ins w:id="437" w:author="Tim Tørnes Pedersen" w:date="2021-11-18T17:58:00Z">
        <w:r>
          <w:t xml:space="preserve"> reduction targets for the model countries. Second, the total system costs of the reduction configurations are then evaluated using an energy system optimization model. If the reduction target configuration satisfies the two afore-mentioned criteria, it is accepted and stored. If not, the outcome is rejected. This process is iterated until a sufficient sample size is obtained. The result is a huge set of configurations of national reduction targets comprising all potential configurations satisfying both criteria.</w:t>
        </w:r>
      </w:ins>
    </w:p>
    <w:p w14:paraId="33E8C128" w14:textId="77777777" w:rsidR="007D446A" w:rsidRDefault="007D446A" w:rsidP="007D446A">
      <w:pPr>
        <w:pStyle w:val="BodyText"/>
        <w:rPr>
          <w:ins w:id="438" w:author="Tim Tørnes Pedersen" w:date="2021-11-18T17:58:00Z"/>
        </w:rPr>
      </w:pPr>
      <w:ins w:id="439" w:author="Tim Tørnes Pedersen" w:date="2021-11-18T17:58:00Z">
        <w:r>
          <w:t>The novelty of this work lies in the combination of a power system optimization model and MCMC methods to study the possible configurations of national reduction targets in a European context. Where previous studies have used scenario-based modeling or multi-objective optimization to study a small range of possible solutions, the method applied in this work is capable of identifying a much larger range of possible outcomes. Furthermore, detailed information about each configuration of national reduction targets can be obtained, as the power system optimization model solves for each allocation scheme.</w:t>
        </w:r>
      </w:ins>
    </w:p>
    <w:p w14:paraId="0346EB1C" w14:textId="77777777" w:rsidR="007D446A" w:rsidRDefault="007D446A" w:rsidP="007D446A">
      <w:pPr>
        <w:pStyle w:val="Heading2"/>
        <w:rPr>
          <w:ins w:id="440" w:author="Tim Tørnes Pedersen" w:date="2021-11-18T17:58:00Z"/>
        </w:rPr>
      </w:pPr>
      <w:bookmarkStart w:id="441" w:name="sec:method"/>
      <w:ins w:id="442" w:author="Tim Tørnes Pedersen" w:date="2021-11-18T17:58:00Z">
        <w:r>
          <w:t>Method</w:t>
        </w:r>
      </w:ins>
    </w:p>
    <w:p w14:paraId="52B640E6" w14:textId="77777777" w:rsidR="007D446A" w:rsidRDefault="007D446A" w:rsidP="007D446A">
      <w:pPr>
        <w:pStyle w:val="FirstParagraph"/>
        <w:rPr>
          <w:ins w:id="443" w:author="Tim Tørnes Pedersen" w:date="2021-11-18T17:58:00Z"/>
        </w:rPr>
      </w:pPr>
      <w:ins w:id="444" w:author="Tim Tørnes Pedersen" w:date="2021-11-18T17:58:00Z">
        <w:r>
          <w:t xml:space="preserve">The aim of this paper is to analyze the implications of different potential allocations of the national reduction targets and their effects on the European power system. The criteria listed in Table </w:t>
        </w:r>
        <w:r>
          <w:fldChar w:fldCharType="begin"/>
        </w:r>
        <w:r>
          <w:instrText xml:space="preserve"> HYPERLINK \l "tab:feasa" \h </w:instrText>
        </w:r>
        <w:r>
          <w:fldChar w:fldCharType="separate"/>
        </w:r>
        <w:r>
          <w:rPr>
            <w:rStyle w:val="Hyperlink"/>
          </w:rPr>
          <w:t>[tab:feasa]</w:t>
        </w:r>
        <w:r>
          <w:rPr>
            <w:rStyle w:val="Hyperlink"/>
          </w:rPr>
          <w:fldChar w:fldCharType="end"/>
        </w:r>
        <w:r>
          <w:t xml:space="preserve"> indicate which configurations that can be considered feasible. In addition to these criteria, it is required that the energy system optimization model remains solvable under the reduction target configuration, while national level emissions of each Member State must not surpass the equivalent of supplying 150% of demand with coal power. These additional criteria prevent very unrealistic scenarios from being included.</w:t>
        </w:r>
      </w:ins>
    </w:p>
    <w:tbl>
      <w:tblPr>
        <w:tblStyle w:val="Table"/>
        <w:tblW w:w="0" w:type="auto"/>
        <w:tblLook w:val="0000" w:firstRow="0" w:lastRow="0" w:firstColumn="0" w:lastColumn="0" w:noHBand="0" w:noVBand="0"/>
      </w:tblPr>
      <w:tblGrid>
        <w:gridCol w:w="441"/>
        <w:gridCol w:w="8919"/>
      </w:tblGrid>
      <w:tr w:rsidR="007D446A" w14:paraId="14BB1101" w14:textId="77777777" w:rsidTr="00EC0359">
        <w:trPr>
          <w:ins w:id="445" w:author="Tim Tørnes Pedersen" w:date="2021-11-18T17:58:00Z"/>
        </w:trPr>
        <w:tc>
          <w:tcPr>
            <w:tcW w:w="0" w:type="auto"/>
          </w:tcPr>
          <w:p w14:paraId="34E4AC72" w14:textId="77777777" w:rsidR="007D446A" w:rsidRDefault="007D446A" w:rsidP="00EC0359">
            <w:pPr>
              <w:pStyle w:val="Compact"/>
              <w:rPr>
                <w:ins w:id="446" w:author="Tim Tørnes Pedersen" w:date="2021-11-18T17:58:00Z"/>
              </w:rPr>
            </w:pPr>
            <w:ins w:id="447" w:author="Tim Tørnes Pedersen" w:date="2021-11-18T17:58:00Z">
              <w:r>
                <w:t>a)</w:t>
              </w:r>
            </w:ins>
          </w:p>
        </w:tc>
        <w:tc>
          <w:tcPr>
            <w:tcW w:w="0" w:type="auto"/>
          </w:tcPr>
          <w:p w14:paraId="43B869AE" w14:textId="77777777" w:rsidR="007D446A" w:rsidRDefault="007D446A" w:rsidP="00EC0359">
            <w:pPr>
              <w:pStyle w:val="Compact"/>
              <w:rPr>
                <w:ins w:id="448" w:author="Tim Tørnes Pedersen" w:date="2021-11-18T17:58:00Z"/>
              </w:rPr>
            </w:pPr>
            <w:ins w:id="449" w:author="Tim Tørnes Pedersen" w:date="2021-11-18T17:58:00Z">
              <w:r>
                <w:t>The joint CO</w:t>
              </w:r>
            </w:ins>
            <m:oMath>
              <m:sSub>
                <m:sSubPr>
                  <m:ctrlPr>
                    <w:ins w:id="450" w:author="Tim Tørnes Pedersen" w:date="2021-11-18T17:58:00Z">
                      <w:rPr>
                        <w:rFonts w:ascii="Cambria Math" w:hAnsi="Cambria Math"/>
                      </w:rPr>
                    </w:ins>
                  </m:ctrlPr>
                </m:sSubPr>
                <m:e>
                  <m:r>
                    <w:ins w:id="451" w:author="Tim Tørnes Pedersen" w:date="2021-11-18T17:58:00Z">
                      <w:rPr>
                        <w:rFonts w:ascii="Cambria Math" w:hAnsi="Cambria Math"/>
                      </w:rPr>
                      <m:t>​</m:t>
                    </w:ins>
                  </m:r>
                </m:e>
                <m:sub>
                  <m:r>
                    <w:ins w:id="452" w:author="Tim Tørnes Pedersen" w:date="2021-11-18T17:58:00Z">
                      <w:rPr>
                        <w:rFonts w:ascii="Cambria Math" w:hAnsi="Cambria Math"/>
                      </w:rPr>
                      <m:t>2</m:t>
                    </w:ins>
                  </m:r>
                </m:sub>
              </m:sSub>
            </m:oMath>
            <w:ins w:id="453" w:author="Tim Tørnes Pedersen" w:date="2021-11-18T17:58:00Z">
              <w:r>
                <w:t xml:space="preserve"> reductions must be equal to or greater than 55%.</w:t>
              </w:r>
            </w:ins>
          </w:p>
        </w:tc>
      </w:tr>
      <w:tr w:rsidR="007D446A" w14:paraId="32795B04" w14:textId="77777777" w:rsidTr="00EC0359">
        <w:trPr>
          <w:ins w:id="454" w:author="Tim Tørnes Pedersen" w:date="2021-11-18T17:58:00Z"/>
        </w:trPr>
        <w:tc>
          <w:tcPr>
            <w:tcW w:w="0" w:type="auto"/>
          </w:tcPr>
          <w:p w14:paraId="67881034" w14:textId="77777777" w:rsidR="007D446A" w:rsidRDefault="007D446A" w:rsidP="00EC0359">
            <w:pPr>
              <w:pStyle w:val="Compact"/>
              <w:rPr>
                <w:ins w:id="455" w:author="Tim Tørnes Pedersen" w:date="2021-11-18T17:58:00Z"/>
              </w:rPr>
            </w:pPr>
            <w:ins w:id="456" w:author="Tim Tørnes Pedersen" w:date="2021-11-18T17:58:00Z">
              <w:r>
                <w:t>b)</w:t>
              </w:r>
            </w:ins>
          </w:p>
        </w:tc>
        <w:tc>
          <w:tcPr>
            <w:tcW w:w="0" w:type="auto"/>
          </w:tcPr>
          <w:p w14:paraId="69E2879C" w14:textId="77777777" w:rsidR="007D446A" w:rsidRDefault="007D446A" w:rsidP="00EC0359">
            <w:pPr>
              <w:pStyle w:val="Compact"/>
              <w:rPr>
                <w:ins w:id="457" w:author="Tim Tørnes Pedersen" w:date="2021-11-18T17:58:00Z"/>
              </w:rPr>
            </w:pPr>
            <w:ins w:id="458" w:author="Tim Tørnes Pedersen" w:date="2021-11-18T17:58:00Z">
              <w:r>
                <w:t>Total system cost of the configuration of national reductions should not exceed the cost optimal scenario with 18%.</w:t>
              </w:r>
            </w:ins>
          </w:p>
        </w:tc>
      </w:tr>
      <w:tr w:rsidR="007D446A" w14:paraId="3260D95B" w14:textId="77777777" w:rsidTr="00EC0359">
        <w:trPr>
          <w:ins w:id="459" w:author="Tim Tørnes Pedersen" w:date="2021-11-18T17:58:00Z"/>
        </w:trPr>
        <w:tc>
          <w:tcPr>
            <w:tcW w:w="0" w:type="auto"/>
          </w:tcPr>
          <w:p w14:paraId="74A57F24" w14:textId="77777777" w:rsidR="007D446A" w:rsidRDefault="007D446A" w:rsidP="00EC0359">
            <w:pPr>
              <w:pStyle w:val="Compact"/>
              <w:rPr>
                <w:ins w:id="460" w:author="Tim Tørnes Pedersen" w:date="2021-11-18T17:58:00Z"/>
              </w:rPr>
            </w:pPr>
            <w:ins w:id="461" w:author="Tim Tørnes Pedersen" w:date="2021-11-18T17:58:00Z">
              <w:r>
                <w:t>c)</w:t>
              </w:r>
            </w:ins>
          </w:p>
        </w:tc>
        <w:tc>
          <w:tcPr>
            <w:tcW w:w="0" w:type="auto"/>
          </w:tcPr>
          <w:p w14:paraId="0C0B8E5A" w14:textId="77777777" w:rsidR="007D446A" w:rsidRDefault="007D446A" w:rsidP="00EC0359">
            <w:pPr>
              <w:pStyle w:val="Compact"/>
              <w:rPr>
                <w:ins w:id="462" w:author="Tim Tørnes Pedersen" w:date="2021-11-18T17:58:00Z"/>
              </w:rPr>
            </w:pPr>
            <w:ins w:id="463" w:author="Tim Tørnes Pedersen" w:date="2021-11-18T17:58:00Z">
              <w:r>
                <w:t>A technically feasible solution to the model exists.</w:t>
              </w:r>
            </w:ins>
          </w:p>
        </w:tc>
      </w:tr>
      <w:tr w:rsidR="007D446A" w14:paraId="1F77AE5F" w14:textId="77777777" w:rsidTr="00EC0359">
        <w:trPr>
          <w:ins w:id="464" w:author="Tim Tørnes Pedersen" w:date="2021-11-18T17:58:00Z"/>
        </w:trPr>
        <w:tc>
          <w:tcPr>
            <w:tcW w:w="0" w:type="auto"/>
          </w:tcPr>
          <w:p w14:paraId="487F368C" w14:textId="77777777" w:rsidR="007D446A" w:rsidRDefault="007D446A" w:rsidP="00EC0359">
            <w:pPr>
              <w:pStyle w:val="Compact"/>
              <w:rPr>
                <w:ins w:id="465" w:author="Tim Tørnes Pedersen" w:date="2021-11-18T17:58:00Z"/>
              </w:rPr>
            </w:pPr>
            <w:ins w:id="466" w:author="Tim Tørnes Pedersen" w:date="2021-11-18T17:58:00Z">
              <w:r>
                <w:t>d)</w:t>
              </w:r>
            </w:ins>
          </w:p>
        </w:tc>
        <w:tc>
          <w:tcPr>
            <w:tcW w:w="0" w:type="auto"/>
          </w:tcPr>
          <w:p w14:paraId="535C856E" w14:textId="77777777" w:rsidR="007D446A" w:rsidRDefault="007D446A" w:rsidP="00EC0359">
            <w:pPr>
              <w:pStyle w:val="Compact"/>
              <w:rPr>
                <w:ins w:id="467" w:author="Tim Tørnes Pedersen" w:date="2021-11-18T17:58:00Z"/>
              </w:rPr>
            </w:pPr>
            <w:ins w:id="468" w:author="Tim Tørnes Pedersen" w:date="2021-11-18T17:58:00Z">
              <w:r>
                <w:t>National emissions must remain below the equivalent of supplying 150% of energy demand with coal.</w:t>
              </w:r>
            </w:ins>
          </w:p>
        </w:tc>
      </w:tr>
    </w:tbl>
    <w:p w14:paraId="4D692B15" w14:textId="77777777" w:rsidR="007D446A" w:rsidRDefault="007D446A" w:rsidP="007D446A">
      <w:pPr>
        <w:pStyle w:val="BodyText"/>
        <w:rPr>
          <w:ins w:id="469" w:author="Tim Tørnes Pedersen" w:date="2021-11-18T17:58:00Z"/>
        </w:rPr>
      </w:pPr>
      <w:ins w:id="470" w:author="Tim Tørnes Pedersen" w:date="2021-11-18T17:58:00Z">
        <w:r>
          <w:t>To identify the possible reduction target configurations a modified version of the Adaptive Metropolis-Hastings (AMH) sampler is used . The sampler falls under the broad umbrella of MCMC samplers. By using the AMH sampler to efficiently sample possible configurations of national reduction targets, while rejecting configurations considered infeasible, it is possible to approximate the overall distribution of the feasible reduction configurations. The sampled variables are the national CO</w:t>
        </w:r>
      </w:ins>
      <m:oMath>
        <m:sSub>
          <m:sSubPr>
            <m:ctrlPr>
              <w:ins w:id="471" w:author="Tim Tørnes Pedersen" w:date="2021-11-18T17:58:00Z">
                <w:rPr>
                  <w:rFonts w:ascii="Cambria Math" w:hAnsi="Cambria Math"/>
                </w:rPr>
              </w:ins>
            </m:ctrlPr>
          </m:sSubPr>
          <m:e>
            <m:r>
              <w:ins w:id="472" w:author="Tim Tørnes Pedersen" w:date="2021-11-18T17:58:00Z">
                <w:rPr>
                  <w:rFonts w:ascii="Cambria Math" w:hAnsi="Cambria Math"/>
                </w:rPr>
                <m:t>​</m:t>
              </w:ins>
            </m:r>
          </m:e>
          <m:sub>
            <m:r>
              <w:ins w:id="473" w:author="Tim Tørnes Pedersen" w:date="2021-11-18T17:58:00Z">
                <w:rPr>
                  <w:rFonts w:ascii="Cambria Math" w:hAnsi="Cambria Math"/>
                </w:rPr>
                <m:t>2</m:t>
              </w:ins>
            </m:r>
          </m:sub>
        </m:sSub>
      </m:oMath>
      <w:ins w:id="474" w:author="Tim Tørnes Pedersen" w:date="2021-11-18T17:58:00Z">
        <w:r>
          <w:t xml:space="preserve"> reduction targets for the model countries. Using the AMH sampler, distributions approximating the distributions of all feasible configurations of national reduction targets are obtained. A detailed description of the sampler is available in the appendix.</w:t>
        </w:r>
      </w:ins>
    </w:p>
    <w:p w14:paraId="56A6A3C9" w14:textId="77777777" w:rsidR="007D446A" w:rsidRDefault="007D446A" w:rsidP="007D446A">
      <w:pPr>
        <w:pStyle w:val="BodyText"/>
        <w:rPr>
          <w:ins w:id="475" w:author="Tim Tørnes Pedersen" w:date="2021-11-18T17:58:00Z"/>
        </w:rPr>
      </w:pPr>
      <w:ins w:id="476" w:author="Tim Tørnes Pedersen" w:date="2021-11-18T17:58:00Z">
        <w:r>
          <w:lastRenderedPageBreak/>
          <w:t xml:space="preserve">Next, the sampled configurations of national reduction targets are evaluated using an energy system optimization model of the European power sector. The model uses the PyPSA-Eur-Sec framework  to define a model spanning 33 ENTSO-E (European Network of Transmission System Operators for Electricity) member countries. (thus the model includes EU-27 without Cyprus and Malta, along with Norway, Switzerland, Serbia, Bosnia-Herzegovina, Albania, Montenegro, Macedonia and United Kingdom). A 2030 brownfield scenario is modeled, where all installed generator capacities as of 2019 that are expected to be in operation in 2030 are included. To cover energy demands the model will install new generation capacity, where it is economically optimal. The model uses a one node pr. synchronous zone setup, with the nodes connected by high voltage AC and DC lines. Using one year of energy demand and weather data resolved in 3 hour time-steps, the model determines the cost-optimal dispatch, power flows, and investment in new generator capacity. Transmission line capacities included in the model are the currently installed capacities, plus the planned capacities from the Ten Year Network Development Plan (TYNDP) . The energy-generating technologies included are hydro, onshore wind, offshore wind, solar PV, CCGT, OCGT, coal, lignite, nuclear, and oil. Furthermore, two storage technologies are included. These are hydrogen and battery storage. The technology parameters are listed in Table </w:t>
        </w:r>
        <w:r>
          <w:fldChar w:fldCharType="begin"/>
        </w:r>
        <w:r>
          <w:instrText xml:space="preserve"> HYPERLINK \l "tab:tech_data" \h </w:instrText>
        </w:r>
        <w:r>
          <w:fldChar w:fldCharType="separate"/>
        </w:r>
        <w:r>
          <w:rPr>
            <w:rStyle w:val="Hyperlink"/>
          </w:rPr>
          <w:t>2</w:t>
        </w:r>
        <w:r>
          <w:rPr>
            <w:rStyle w:val="Hyperlink"/>
          </w:rPr>
          <w:fldChar w:fldCharType="end"/>
        </w:r>
        <w:r>
          <w:t xml:space="preserve">. Brownfield capacities are shown in Figure </w:t>
        </w:r>
        <w:r>
          <w:fldChar w:fldCharType="begin"/>
        </w:r>
        <w:r>
          <w:instrText xml:space="preserve"> HYPERLINK \l "fig:starting_point" \h </w:instrText>
        </w:r>
        <w:r>
          <w:fldChar w:fldCharType="separate"/>
        </w:r>
        <w:r>
          <w:rPr>
            <w:rStyle w:val="Hyperlink"/>
          </w:rPr>
          <w:t>[fig:starting_point]</w:t>
        </w:r>
        <w:r>
          <w:rPr>
            <w:rStyle w:val="Hyperlink"/>
          </w:rPr>
          <w:fldChar w:fldCharType="end"/>
        </w:r>
        <w:r>
          <w:t xml:space="preserve"> and in Table </w:t>
        </w:r>
        <w:r>
          <w:fldChar w:fldCharType="begin"/>
        </w:r>
        <w:r>
          <w:instrText xml:space="preserve"> HYPERLINK \l "tab:brownfield_cap" \h </w:instrText>
        </w:r>
        <w:r>
          <w:fldChar w:fldCharType="separate"/>
        </w:r>
        <w:r>
          <w:rPr>
            <w:rStyle w:val="Hyperlink"/>
          </w:rPr>
          <w:t>3</w:t>
        </w:r>
        <w:r>
          <w:rPr>
            <w:rStyle w:val="Hyperlink"/>
          </w:rPr>
          <w:fldChar w:fldCharType="end"/>
        </w:r>
        <w:r>
          <w:t>. The national CO</w:t>
        </w:r>
      </w:ins>
      <m:oMath>
        <m:sSub>
          <m:sSubPr>
            <m:ctrlPr>
              <w:ins w:id="477" w:author="Tim Tørnes Pedersen" w:date="2021-11-18T17:58:00Z">
                <w:rPr>
                  <w:rFonts w:ascii="Cambria Math" w:hAnsi="Cambria Math"/>
                </w:rPr>
              </w:ins>
            </m:ctrlPr>
          </m:sSubPr>
          <m:e>
            <m:r>
              <w:ins w:id="478" w:author="Tim Tørnes Pedersen" w:date="2021-11-18T17:58:00Z">
                <w:rPr>
                  <w:rFonts w:ascii="Cambria Math" w:hAnsi="Cambria Math"/>
                </w:rPr>
                <m:t>​</m:t>
              </w:ins>
            </m:r>
          </m:e>
          <m:sub>
            <m:r>
              <w:ins w:id="479" w:author="Tim Tørnes Pedersen" w:date="2021-11-18T17:58:00Z">
                <w:rPr>
                  <w:rFonts w:ascii="Cambria Math" w:hAnsi="Cambria Math"/>
                </w:rPr>
                <m:t>2</m:t>
              </w:ins>
            </m:r>
          </m:sub>
        </m:sSub>
      </m:oMath>
      <w:ins w:id="480" w:author="Tim Tørnes Pedersen" w:date="2021-11-18T17:58:00Z">
        <w:r>
          <w:t xml:space="preserve"> reduction targets provided by the AMH sampler are included as constraints in the model, limiting CO</w:t>
        </w:r>
      </w:ins>
      <m:oMath>
        <m:sSub>
          <m:sSubPr>
            <m:ctrlPr>
              <w:ins w:id="481" w:author="Tim Tørnes Pedersen" w:date="2021-11-18T17:58:00Z">
                <w:rPr>
                  <w:rFonts w:ascii="Cambria Math" w:hAnsi="Cambria Math"/>
                </w:rPr>
              </w:ins>
            </m:ctrlPr>
          </m:sSubPr>
          <m:e>
            <m:r>
              <w:ins w:id="482" w:author="Tim Tørnes Pedersen" w:date="2021-11-18T17:58:00Z">
                <w:rPr>
                  <w:rFonts w:ascii="Cambria Math" w:hAnsi="Cambria Math"/>
                </w:rPr>
                <m:t>​</m:t>
              </w:ins>
            </m:r>
          </m:e>
          <m:sub>
            <m:r>
              <w:ins w:id="483" w:author="Tim Tørnes Pedersen" w:date="2021-11-18T17:58:00Z">
                <w:rPr>
                  <w:rFonts w:ascii="Cambria Math" w:hAnsi="Cambria Math"/>
                </w:rPr>
                <m:t>2</m:t>
              </w:ins>
            </m:r>
          </m:sub>
        </m:sSub>
      </m:oMath>
      <w:ins w:id="484" w:author="Tim Tørnes Pedersen" w:date="2021-11-18T17:58:00Z">
        <w:r>
          <w:t xml:space="preserve"> emissions from energy generation in each of the modeled countries. Still, modeled countries are free to overperform on the national CO</w:t>
        </w:r>
      </w:ins>
      <m:oMath>
        <m:sSub>
          <m:sSubPr>
            <m:ctrlPr>
              <w:ins w:id="485" w:author="Tim Tørnes Pedersen" w:date="2021-11-18T17:58:00Z">
                <w:rPr>
                  <w:rFonts w:ascii="Cambria Math" w:hAnsi="Cambria Math"/>
                </w:rPr>
              </w:ins>
            </m:ctrlPr>
          </m:sSubPr>
          <m:e>
            <m:r>
              <w:ins w:id="486" w:author="Tim Tørnes Pedersen" w:date="2021-11-18T17:58:00Z">
                <w:rPr>
                  <w:rFonts w:ascii="Cambria Math" w:hAnsi="Cambria Math"/>
                </w:rPr>
                <m:t>​</m:t>
              </w:ins>
            </m:r>
          </m:e>
          <m:sub>
            <m:r>
              <w:ins w:id="487" w:author="Tim Tørnes Pedersen" w:date="2021-11-18T17:58:00Z">
                <w:rPr>
                  <w:rFonts w:ascii="Cambria Math" w:hAnsi="Cambria Math"/>
                </w:rPr>
                <m:t>2</m:t>
              </w:ins>
            </m:r>
          </m:sub>
        </m:sSub>
      </m:oMath>
      <w:ins w:id="488" w:author="Tim Tørnes Pedersen" w:date="2021-11-18T17:58:00Z">
        <w:r>
          <w:t xml:space="preserve"> reduction target if it is economically favorable.</w:t>
        </w:r>
      </w:ins>
    </w:p>
    <w:p w14:paraId="51E64A15" w14:textId="77777777" w:rsidR="007D446A" w:rsidRDefault="007D446A" w:rsidP="007D446A">
      <w:pPr>
        <w:pStyle w:val="BodyText"/>
        <w:rPr>
          <w:ins w:id="489" w:author="Tim Tørnes Pedersen" w:date="2021-11-18T17:58:00Z"/>
        </w:rPr>
      </w:pPr>
      <w:ins w:id="490" w:author="Tim Tørnes Pedersen" w:date="2021-11-18T17:58:00Z">
        <w:r>
          <w:t xml:space="preserve">Technology cost predictions for 2030 are used for all expandable generator types. Data for technology costs are indicated in Table </w:t>
        </w:r>
        <w:r>
          <w:fldChar w:fldCharType="begin"/>
        </w:r>
        <w:r>
          <w:instrText xml:space="preserve"> HYPERLINK \l "tab:tech_cost" \h </w:instrText>
        </w:r>
        <w:r>
          <w:fldChar w:fldCharType="separate"/>
        </w:r>
        <w:r>
          <w:rPr>
            <w:rStyle w:val="Hyperlink"/>
          </w:rPr>
          <w:t>1</w:t>
        </w:r>
        <w:r>
          <w:rPr>
            <w:rStyle w:val="Hyperlink"/>
          </w:rPr>
          <w:fldChar w:fldCharType="end"/>
        </w:r>
        <w:r>
          <w:t>. 2013 is chosen as the meteorological reference year, as the hourly demand and weather profile is a good representation of an average year. A single model evaluation can be completed in approximately 15 minutes on a 4 core machine with sufficient memory. Solving the optimization problem 30.000 times, requiring 15 minutes each, was performed using 10 parallel threads, resulting in roughly 30 days of computation.</w:t>
        </w:r>
      </w:ins>
    </w:p>
    <w:p w14:paraId="0AB4EF55" w14:textId="77777777" w:rsidR="007D446A" w:rsidRDefault="007D446A" w:rsidP="007D446A">
      <w:pPr>
        <w:pStyle w:val="BodyText"/>
        <w:rPr>
          <w:ins w:id="491" w:author="Tim Tørnes Pedersen" w:date="2021-11-18T17:58:00Z"/>
        </w:rPr>
      </w:pPr>
      <w:ins w:id="492" w:author="Tim Tørnes Pedersen" w:date="2021-11-18T17:58:00Z">
        <w:r>
          <w:t xml:space="preserve">By evaluating the results of the energy system optimization model for a given configuration of national reduction targets, it is possible to determine whether the configuration satisfies all criteria of Table </w:t>
        </w:r>
        <w:r>
          <w:fldChar w:fldCharType="begin"/>
        </w:r>
        <w:r>
          <w:instrText xml:space="preserve"> HYPERLINK \l "tab:feasa" \h </w:instrText>
        </w:r>
        <w:r>
          <w:fldChar w:fldCharType="separate"/>
        </w:r>
        <w:r>
          <w:rPr>
            <w:rStyle w:val="Hyperlink"/>
          </w:rPr>
          <w:t>[tab:feasa]</w:t>
        </w:r>
        <w:r>
          <w:rPr>
            <w:rStyle w:val="Hyperlink"/>
          </w:rPr>
          <w:fldChar w:fldCharType="end"/>
        </w:r>
        <w:r>
          <w:t>. Each configuration can then be accepted or rejected based on the result.</w:t>
        </w:r>
      </w:ins>
    </w:p>
    <w:tbl>
      <w:tblPr>
        <w:tblStyle w:val="Table"/>
        <w:tblW w:w="0" w:type="auto"/>
        <w:tblLook w:val="0020" w:firstRow="1" w:lastRow="0" w:firstColumn="0" w:lastColumn="0" w:noHBand="0" w:noVBand="0"/>
      </w:tblPr>
      <w:tblGrid>
        <w:gridCol w:w="1786"/>
        <w:gridCol w:w="3955"/>
        <w:gridCol w:w="3619"/>
      </w:tblGrid>
      <w:tr w:rsidR="007D446A" w14:paraId="19F34CEF" w14:textId="77777777" w:rsidTr="00EC0359">
        <w:trPr>
          <w:tblHeader/>
          <w:ins w:id="493" w:author="Tim Tørnes Pedersen" w:date="2021-11-18T17:58:00Z"/>
        </w:trPr>
        <w:tc>
          <w:tcPr>
            <w:tcW w:w="0" w:type="auto"/>
          </w:tcPr>
          <w:p w14:paraId="5A4E5257" w14:textId="77777777" w:rsidR="007D446A" w:rsidRDefault="007D446A" w:rsidP="00EC0359">
            <w:pPr>
              <w:pStyle w:val="Compact"/>
              <w:rPr>
                <w:ins w:id="494" w:author="Tim Tørnes Pedersen" w:date="2021-11-18T17:58:00Z"/>
              </w:rPr>
            </w:pPr>
            <w:ins w:id="495" w:author="Tim Tørnes Pedersen" w:date="2021-11-18T17:58:00Z">
              <w:r>
                <w:t>Name</w:t>
              </w:r>
            </w:ins>
          </w:p>
        </w:tc>
        <w:tc>
          <w:tcPr>
            <w:tcW w:w="0" w:type="auto"/>
          </w:tcPr>
          <w:p w14:paraId="09B9B1DE" w14:textId="77777777" w:rsidR="007D446A" w:rsidRDefault="007D446A" w:rsidP="00EC0359">
            <w:pPr>
              <w:pStyle w:val="Compact"/>
              <w:rPr>
                <w:ins w:id="496" w:author="Tim Tørnes Pedersen" w:date="2021-11-18T17:58:00Z"/>
              </w:rPr>
            </w:pPr>
            <w:ins w:id="497" w:author="Tim Tørnes Pedersen" w:date="2021-11-18T17:58:00Z">
              <w:r>
                <w:t>Interpretation</w:t>
              </w:r>
            </w:ins>
          </w:p>
        </w:tc>
        <w:tc>
          <w:tcPr>
            <w:tcW w:w="0" w:type="auto"/>
          </w:tcPr>
          <w:p w14:paraId="33E95875" w14:textId="77777777" w:rsidR="007D446A" w:rsidRDefault="007D446A" w:rsidP="00EC0359">
            <w:pPr>
              <w:pStyle w:val="Compact"/>
              <w:rPr>
                <w:ins w:id="498" w:author="Tim Tørnes Pedersen" w:date="2021-11-18T17:58:00Z"/>
              </w:rPr>
            </w:pPr>
            <w:ins w:id="499" w:author="Tim Tørnes Pedersen" w:date="2021-11-18T17:58:00Z">
              <w:r>
                <w:t>Rule</w:t>
              </w:r>
            </w:ins>
          </w:p>
        </w:tc>
      </w:tr>
      <w:tr w:rsidR="007D446A" w14:paraId="4DE3E17E" w14:textId="77777777" w:rsidTr="00EC0359">
        <w:trPr>
          <w:ins w:id="500" w:author="Tim Tørnes Pedersen" w:date="2021-11-18T17:58:00Z"/>
        </w:trPr>
        <w:tc>
          <w:tcPr>
            <w:tcW w:w="0" w:type="auto"/>
          </w:tcPr>
          <w:p w14:paraId="25DB2ACB" w14:textId="77777777" w:rsidR="007D446A" w:rsidRDefault="007D446A" w:rsidP="00EC0359">
            <w:pPr>
              <w:pStyle w:val="Compact"/>
              <w:rPr>
                <w:ins w:id="501" w:author="Tim Tørnes Pedersen" w:date="2021-11-18T17:58:00Z"/>
              </w:rPr>
            </w:pPr>
            <w:ins w:id="502" w:author="Tim Tørnes Pedersen" w:date="2021-11-18T17:58:00Z">
              <w:r>
                <w:t>Grandfathering</w:t>
              </w:r>
            </w:ins>
          </w:p>
        </w:tc>
        <w:tc>
          <w:tcPr>
            <w:tcW w:w="0" w:type="auto"/>
          </w:tcPr>
          <w:p w14:paraId="64056989" w14:textId="77777777" w:rsidR="007D446A" w:rsidRDefault="007D446A" w:rsidP="00EC0359">
            <w:pPr>
              <w:pStyle w:val="Compact"/>
              <w:rPr>
                <w:ins w:id="503" w:author="Tim Tørnes Pedersen" w:date="2021-11-18T17:58:00Z"/>
              </w:rPr>
            </w:pPr>
            <w:ins w:id="504" w:author="Tim Tørnes Pedersen" w:date="2021-11-18T17:58:00Z">
              <w:r>
                <w:t>All nations have equal right to pollute</w:t>
              </w:r>
            </w:ins>
          </w:p>
        </w:tc>
        <w:tc>
          <w:tcPr>
            <w:tcW w:w="0" w:type="auto"/>
          </w:tcPr>
          <w:p w14:paraId="3EAEAB06" w14:textId="77777777" w:rsidR="007D446A" w:rsidRDefault="007D446A" w:rsidP="00EC0359">
            <w:pPr>
              <w:pStyle w:val="Compact"/>
              <w:rPr>
                <w:ins w:id="505" w:author="Tim Tørnes Pedersen" w:date="2021-11-18T17:58:00Z"/>
              </w:rPr>
            </w:pPr>
            <w:ins w:id="506" w:author="Tim Tørnes Pedersen" w:date="2021-11-18T17:58:00Z">
              <w:r>
                <w:t>Distribute emissions proportionally to historical emissions</w:t>
              </w:r>
            </w:ins>
          </w:p>
        </w:tc>
      </w:tr>
      <w:tr w:rsidR="007D446A" w14:paraId="1BF42809" w14:textId="77777777" w:rsidTr="00EC0359">
        <w:trPr>
          <w:ins w:id="507" w:author="Tim Tørnes Pedersen" w:date="2021-11-18T17:58:00Z"/>
        </w:trPr>
        <w:tc>
          <w:tcPr>
            <w:tcW w:w="0" w:type="auto"/>
          </w:tcPr>
          <w:p w14:paraId="3A4E7039" w14:textId="77777777" w:rsidR="007D446A" w:rsidRDefault="007D446A" w:rsidP="00EC0359">
            <w:pPr>
              <w:pStyle w:val="Compact"/>
              <w:rPr>
                <w:ins w:id="508" w:author="Tim Tørnes Pedersen" w:date="2021-11-18T17:58:00Z"/>
              </w:rPr>
            </w:pPr>
            <w:ins w:id="509" w:author="Tim Tørnes Pedersen" w:date="2021-11-18T17:58:00Z">
              <w:r>
                <w:t>Sovereignty</w:t>
              </w:r>
            </w:ins>
          </w:p>
        </w:tc>
        <w:tc>
          <w:tcPr>
            <w:tcW w:w="0" w:type="auto"/>
          </w:tcPr>
          <w:p w14:paraId="6E33FF30" w14:textId="77777777" w:rsidR="007D446A" w:rsidRDefault="007D446A" w:rsidP="00EC0359">
            <w:pPr>
              <w:pStyle w:val="Compact"/>
              <w:rPr>
                <w:ins w:id="510" w:author="Tim Tørnes Pedersen" w:date="2021-11-18T17:58:00Z"/>
              </w:rPr>
            </w:pPr>
            <w:ins w:id="511" w:author="Tim Tørnes Pedersen" w:date="2021-11-18T17:58:00Z">
              <w:r>
                <w:t>All nations have equal right to pollute</w:t>
              </w:r>
            </w:ins>
          </w:p>
        </w:tc>
        <w:tc>
          <w:tcPr>
            <w:tcW w:w="0" w:type="auto"/>
          </w:tcPr>
          <w:p w14:paraId="5BD1D563" w14:textId="77777777" w:rsidR="007D446A" w:rsidRDefault="007D446A" w:rsidP="00EC0359">
            <w:pPr>
              <w:pStyle w:val="Compact"/>
              <w:rPr>
                <w:ins w:id="512" w:author="Tim Tørnes Pedersen" w:date="2021-11-18T17:58:00Z"/>
              </w:rPr>
            </w:pPr>
            <w:ins w:id="513" w:author="Tim Tørnes Pedersen" w:date="2021-11-18T17:58:00Z">
              <w:r>
                <w:t>Distribute emissions proportionally to energy demand</w:t>
              </w:r>
            </w:ins>
          </w:p>
        </w:tc>
      </w:tr>
      <w:tr w:rsidR="007D446A" w14:paraId="7CDDC0C4" w14:textId="77777777" w:rsidTr="00EC0359">
        <w:trPr>
          <w:ins w:id="514" w:author="Tim Tørnes Pedersen" w:date="2021-11-18T17:58:00Z"/>
        </w:trPr>
        <w:tc>
          <w:tcPr>
            <w:tcW w:w="0" w:type="auto"/>
          </w:tcPr>
          <w:p w14:paraId="00B0986C" w14:textId="77777777" w:rsidR="007D446A" w:rsidRDefault="007D446A" w:rsidP="00EC0359">
            <w:pPr>
              <w:pStyle w:val="Compact"/>
              <w:rPr>
                <w:ins w:id="515" w:author="Tim Tørnes Pedersen" w:date="2021-11-18T17:58:00Z"/>
              </w:rPr>
            </w:pPr>
            <w:ins w:id="516" w:author="Tim Tørnes Pedersen" w:date="2021-11-18T17:58:00Z">
              <w:r>
                <w:t>Efficiency</w:t>
              </w:r>
            </w:ins>
          </w:p>
        </w:tc>
        <w:tc>
          <w:tcPr>
            <w:tcW w:w="0" w:type="auto"/>
          </w:tcPr>
          <w:p w14:paraId="11D40EBA" w14:textId="77777777" w:rsidR="007D446A" w:rsidRDefault="007D446A" w:rsidP="00EC0359">
            <w:pPr>
              <w:pStyle w:val="Compact"/>
              <w:rPr>
                <w:ins w:id="517" w:author="Tim Tørnes Pedersen" w:date="2021-11-18T17:58:00Z"/>
              </w:rPr>
            </w:pPr>
            <w:ins w:id="518" w:author="Tim Tørnes Pedersen" w:date="2021-11-18T17:58:00Z">
              <w:r>
                <w:t>Maximize global welfare</w:t>
              </w:r>
            </w:ins>
          </w:p>
        </w:tc>
        <w:tc>
          <w:tcPr>
            <w:tcW w:w="0" w:type="auto"/>
          </w:tcPr>
          <w:p w14:paraId="0F459E7C" w14:textId="77777777" w:rsidR="007D446A" w:rsidRDefault="007D446A" w:rsidP="00EC0359">
            <w:pPr>
              <w:pStyle w:val="Compact"/>
              <w:rPr>
                <w:ins w:id="519" w:author="Tim Tørnes Pedersen" w:date="2021-11-18T17:58:00Z"/>
              </w:rPr>
            </w:pPr>
            <w:ins w:id="520" w:author="Tim Tørnes Pedersen" w:date="2021-11-18T17:58:00Z">
              <w:r>
                <w:t>Distribute emissions to reduce total socio-economic costs</w:t>
              </w:r>
            </w:ins>
          </w:p>
        </w:tc>
      </w:tr>
      <w:tr w:rsidR="007D446A" w14:paraId="6B67C364" w14:textId="77777777" w:rsidTr="00EC0359">
        <w:trPr>
          <w:ins w:id="521" w:author="Tim Tørnes Pedersen" w:date="2021-11-18T17:58:00Z"/>
        </w:trPr>
        <w:tc>
          <w:tcPr>
            <w:tcW w:w="0" w:type="auto"/>
          </w:tcPr>
          <w:p w14:paraId="62390CDC" w14:textId="77777777" w:rsidR="007D446A" w:rsidRDefault="007D446A" w:rsidP="00EC0359">
            <w:pPr>
              <w:pStyle w:val="Compact"/>
              <w:rPr>
                <w:ins w:id="522" w:author="Tim Tørnes Pedersen" w:date="2021-11-18T17:58:00Z"/>
              </w:rPr>
            </w:pPr>
            <w:ins w:id="523" w:author="Tim Tørnes Pedersen" w:date="2021-11-18T17:58:00Z">
              <w:r>
                <w:lastRenderedPageBreak/>
                <w:t>Egalitarianism</w:t>
              </w:r>
            </w:ins>
          </w:p>
        </w:tc>
        <w:tc>
          <w:tcPr>
            <w:tcW w:w="0" w:type="auto"/>
          </w:tcPr>
          <w:p w14:paraId="41AF3A80" w14:textId="77777777" w:rsidR="007D446A" w:rsidRDefault="007D446A" w:rsidP="00EC0359">
            <w:pPr>
              <w:pStyle w:val="Compact"/>
              <w:rPr>
                <w:ins w:id="524" w:author="Tim Tørnes Pedersen" w:date="2021-11-18T17:58:00Z"/>
              </w:rPr>
            </w:pPr>
            <w:ins w:id="525" w:author="Tim Tørnes Pedersen" w:date="2021-11-18T17:58:00Z">
              <w:r>
                <w:t>All citizens have equal right to pollute</w:t>
              </w:r>
            </w:ins>
          </w:p>
        </w:tc>
        <w:tc>
          <w:tcPr>
            <w:tcW w:w="0" w:type="auto"/>
          </w:tcPr>
          <w:p w14:paraId="7A640D86" w14:textId="77777777" w:rsidR="007D446A" w:rsidRDefault="007D446A" w:rsidP="00EC0359">
            <w:pPr>
              <w:pStyle w:val="Compact"/>
              <w:rPr>
                <w:ins w:id="526" w:author="Tim Tørnes Pedersen" w:date="2021-11-18T17:58:00Z"/>
              </w:rPr>
            </w:pPr>
            <w:ins w:id="527" w:author="Tim Tørnes Pedersen" w:date="2021-11-18T17:58:00Z">
              <w:r>
                <w:t>Distribute emissions proportionally to population size</w:t>
              </w:r>
            </w:ins>
          </w:p>
        </w:tc>
      </w:tr>
      <w:tr w:rsidR="007D446A" w14:paraId="42C644A4" w14:textId="77777777" w:rsidTr="00EC0359">
        <w:trPr>
          <w:ins w:id="528" w:author="Tim Tørnes Pedersen" w:date="2021-11-18T17:58:00Z"/>
        </w:trPr>
        <w:tc>
          <w:tcPr>
            <w:tcW w:w="0" w:type="auto"/>
          </w:tcPr>
          <w:p w14:paraId="06BFBAF5" w14:textId="77777777" w:rsidR="007D446A" w:rsidRDefault="007D446A" w:rsidP="00EC0359">
            <w:pPr>
              <w:pStyle w:val="Compact"/>
              <w:rPr>
                <w:ins w:id="529" w:author="Tim Tørnes Pedersen" w:date="2021-11-18T17:58:00Z"/>
              </w:rPr>
            </w:pPr>
            <w:ins w:id="530" w:author="Tim Tørnes Pedersen" w:date="2021-11-18T17:58:00Z">
              <w:r>
                <w:t>Ability to pay</w:t>
              </w:r>
            </w:ins>
          </w:p>
        </w:tc>
        <w:tc>
          <w:tcPr>
            <w:tcW w:w="0" w:type="auto"/>
          </w:tcPr>
          <w:p w14:paraId="04740493" w14:textId="77777777" w:rsidR="007D446A" w:rsidRDefault="007D446A" w:rsidP="00EC0359">
            <w:pPr>
              <w:pStyle w:val="Compact"/>
              <w:rPr>
                <w:ins w:id="531" w:author="Tim Tørnes Pedersen" w:date="2021-11-18T17:58:00Z"/>
              </w:rPr>
            </w:pPr>
            <w:ins w:id="532" w:author="Tim Tørnes Pedersen" w:date="2021-11-18T17:58:00Z">
              <w:r>
                <w:t>Nations with higher welfare should take on a larger part of the task</w:t>
              </w:r>
            </w:ins>
          </w:p>
        </w:tc>
        <w:tc>
          <w:tcPr>
            <w:tcW w:w="0" w:type="auto"/>
          </w:tcPr>
          <w:p w14:paraId="71E03E63" w14:textId="77777777" w:rsidR="007D446A" w:rsidRDefault="007D446A" w:rsidP="00EC0359">
            <w:pPr>
              <w:pStyle w:val="Compact"/>
              <w:rPr>
                <w:ins w:id="533" w:author="Tim Tørnes Pedersen" w:date="2021-11-18T17:58:00Z"/>
              </w:rPr>
            </w:pPr>
            <w:ins w:id="534" w:author="Tim Tørnes Pedersen" w:date="2021-11-18T17:58:00Z">
              <w:r>
                <w:t>Distribute emissions inversely to GDP per capita</w:t>
              </w:r>
            </w:ins>
          </w:p>
        </w:tc>
      </w:tr>
    </w:tbl>
    <w:p w14:paraId="4B4417FA" w14:textId="77777777" w:rsidR="007D446A" w:rsidRDefault="007D446A" w:rsidP="007D446A">
      <w:pPr>
        <w:pStyle w:val="Heading3"/>
        <w:rPr>
          <w:ins w:id="535" w:author="Tim Tørnes Pedersen" w:date="2021-11-18T17:58:00Z"/>
        </w:rPr>
      </w:pPr>
      <w:ins w:id="536" w:author="Tim Tørnes Pedersen" w:date="2021-11-18T17:58:00Z">
        <w:r>
          <w:t>Method limitations</w:t>
        </w:r>
      </w:ins>
    </w:p>
    <w:p w14:paraId="0E58A7D7" w14:textId="77777777" w:rsidR="007D446A" w:rsidRDefault="007D446A" w:rsidP="007D446A">
      <w:pPr>
        <w:pStyle w:val="FirstParagraph"/>
        <w:rPr>
          <w:ins w:id="537" w:author="Tim Tørnes Pedersen" w:date="2021-11-18T17:58:00Z"/>
        </w:rPr>
      </w:pPr>
      <w:ins w:id="538" w:author="Tim Tørnes Pedersen" w:date="2021-11-18T17:58:00Z">
        <w:r>
          <w:t>Weather and demand patterns are expected to change as a result of global warming and general electrification of energy use. Investigating these effects is, however, beyond the scope of this paper. Only the electricity sector has been modeled. The effects of sector coupling are only expected to be moderate by 2030, thus this simplification is believed to provide only a minor source of error. If sector coupling was implemented, the electricity sector could be expected to achieve a higher decarbonization rate than involved with the 55% target, as it is considered easier to achieve here than in other sectors. Emissions of Nordic countries (Norway, Sweden, Finland) that have achieved a high decarbonization in the electricity sector would however rise, as they are still relying on oil and gas for industry and transportation.</w:t>
        </w:r>
      </w:ins>
    </w:p>
    <w:bookmarkEnd w:id="441"/>
    <w:p w14:paraId="7A2BAAA9" w14:textId="77777777" w:rsidR="007D446A" w:rsidRDefault="007D446A" w:rsidP="007D446A">
      <w:pPr>
        <w:pStyle w:val="Heading2"/>
        <w:rPr>
          <w:ins w:id="539" w:author="Tim Tørnes Pedersen" w:date="2021-11-18T17:58:00Z"/>
        </w:rPr>
      </w:pPr>
      <w:ins w:id="540" w:author="Tim Tørnes Pedersen" w:date="2021-11-18T17:58:00Z">
        <w:r>
          <w:t>Results</w:t>
        </w:r>
      </w:ins>
    </w:p>
    <w:p w14:paraId="783F0123" w14:textId="77777777" w:rsidR="007D446A" w:rsidRDefault="007D446A" w:rsidP="007D446A">
      <w:pPr>
        <w:pStyle w:val="FirstParagraph"/>
        <w:rPr>
          <w:ins w:id="541" w:author="Tim Tørnes Pedersen" w:date="2021-11-18T17:58:00Z"/>
        </w:rPr>
      </w:pPr>
      <w:ins w:id="542" w:author="Tim Tørnes Pedersen" w:date="2021-11-18T17:58:00Z">
        <w:r>
          <w:t xml:space="preserve">Five principles for allocation of national reduction targets are of interest here. Based on section </w:t>
        </w:r>
        <w:r>
          <w:fldChar w:fldCharType="begin"/>
        </w:r>
        <w:r>
          <w:instrText xml:space="preserve"> HYPERLINK \l "sec:method" \h </w:instrText>
        </w:r>
        <w:r>
          <w:fldChar w:fldCharType="separate"/>
        </w:r>
        <w:r>
          <w:rPr>
            <w:rStyle w:val="Hyperlink"/>
          </w:rPr>
          <w:t>[sec:method]</w:t>
        </w:r>
        <w:r>
          <w:rPr>
            <w:rStyle w:val="Hyperlink"/>
          </w:rPr>
          <w:fldChar w:fldCharType="end"/>
        </w:r>
        <w:r>
          <w:t xml:space="preserve">, these are grandfathering, sovereignty, efficiency, egalitarianism, and ability to pay. The procedures for the allocation of national reduction targets, and conversely the emissions, for each of these five principles are shown in Table </w:t>
        </w:r>
        <w:r>
          <w:fldChar w:fldCharType="begin"/>
        </w:r>
        <w:r>
          <w:instrText xml:space="preserve"> HYPERLINK \l "tab:scenarios" \h </w:instrText>
        </w:r>
        <w:r>
          <w:fldChar w:fldCharType="separate"/>
        </w:r>
        <w:r>
          <w:rPr>
            <w:rStyle w:val="Hyperlink"/>
          </w:rPr>
          <w:t>[tab:scenarios]</w:t>
        </w:r>
        <w:r>
          <w:rPr>
            <w:rStyle w:val="Hyperlink"/>
          </w:rPr>
          <w:fldChar w:fldCharType="end"/>
        </w:r>
        <w:r>
          <w:t xml:space="preserve">. Using these five principles, six emission reduction configurations have been created as seen in Figure </w:t>
        </w:r>
        <w:r>
          <w:fldChar w:fldCharType="begin"/>
        </w:r>
        <w:r>
          <w:instrText xml:space="preserve"> HYPERLINK \l "fig:co2_scenarios" \h </w:instrText>
        </w:r>
        <w:r>
          <w:fldChar w:fldCharType="separate"/>
        </w:r>
        <w:r>
          <w:rPr>
            <w:rStyle w:val="Hyperlink"/>
          </w:rPr>
          <w:t>[fig:co2_scenarios]</w:t>
        </w:r>
        <w:r>
          <w:rPr>
            <w:rStyle w:val="Hyperlink"/>
          </w:rPr>
          <w:fldChar w:fldCharType="end"/>
        </w:r>
        <w:r>
          <w:t>. The Efficiency 55% and Efficiency 70%, configurations correspond to using EU ETS at 55 and 70% joint reductions respectively, whereas, the Grandfathering, Sovereignty, Egalitarianism and, Ability to pay configurations represent alternatives to EU ETs. These configuration principles are implemented such that they all distribute the same CO</w:t>
        </w:r>
      </w:ins>
      <m:oMath>
        <m:sSub>
          <m:sSubPr>
            <m:ctrlPr>
              <w:ins w:id="543" w:author="Tim Tørnes Pedersen" w:date="2021-11-18T17:58:00Z">
                <w:rPr>
                  <w:rFonts w:ascii="Cambria Math" w:hAnsi="Cambria Math"/>
                </w:rPr>
              </w:ins>
            </m:ctrlPr>
          </m:sSubPr>
          <m:e>
            <m:r>
              <w:ins w:id="544" w:author="Tim Tørnes Pedersen" w:date="2021-11-18T17:58:00Z">
                <w:rPr>
                  <w:rFonts w:ascii="Cambria Math" w:hAnsi="Cambria Math"/>
                </w:rPr>
                <m:t>​</m:t>
              </w:ins>
            </m:r>
          </m:e>
          <m:sub>
            <m:r>
              <w:ins w:id="545" w:author="Tim Tørnes Pedersen" w:date="2021-11-18T17:58:00Z">
                <w:rPr>
                  <w:rFonts w:ascii="Cambria Math" w:hAnsi="Cambria Math"/>
                </w:rPr>
                <m:t>2</m:t>
              </w:ins>
            </m:r>
          </m:sub>
        </m:sSub>
      </m:oMath>
      <w:ins w:id="546" w:author="Tim Tørnes Pedersen" w:date="2021-11-18T17:58:00Z">
        <w:r>
          <w:t xml:space="preserve"> budget, except for the efficiency 70% reduction configuration. As allowable emissions are left unused by some countries, as they find it economical favourable to do so, the global CO</w:t>
        </w:r>
      </w:ins>
      <m:oMath>
        <m:sSub>
          <m:sSubPr>
            <m:ctrlPr>
              <w:ins w:id="547" w:author="Tim Tørnes Pedersen" w:date="2021-11-18T17:58:00Z">
                <w:rPr>
                  <w:rFonts w:ascii="Cambria Math" w:hAnsi="Cambria Math"/>
                </w:rPr>
              </w:ins>
            </m:ctrlPr>
          </m:sSubPr>
          <m:e>
            <m:r>
              <w:ins w:id="548" w:author="Tim Tørnes Pedersen" w:date="2021-11-18T17:58:00Z">
                <w:rPr>
                  <w:rFonts w:ascii="Cambria Math" w:hAnsi="Cambria Math"/>
                </w:rPr>
                <m:t>​</m:t>
              </w:ins>
            </m:r>
          </m:e>
          <m:sub>
            <m:r>
              <w:ins w:id="549" w:author="Tim Tørnes Pedersen" w:date="2021-11-18T17:58:00Z">
                <w:rPr>
                  <w:rFonts w:ascii="Cambria Math" w:hAnsi="Cambria Math"/>
                </w:rPr>
                <m:t>2</m:t>
              </w:ins>
            </m:r>
          </m:sub>
        </m:sSub>
      </m:oMath>
      <w:ins w:id="550" w:author="Tim Tørnes Pedersen" w:date="2021-11-18T17:58:00Z">
        <w:r>
          <w:t xml:space="preserve"> reduction for all configuration principles other than Efficiency, will be higher than the minimum goal of 55%. The configuration principles could alternatively be implemented to all have realised emissions corresponding to a 55% CO</w:t>
        </w:r>
      </w:ins>
      <m:oMath>
        <m:sSub>
          <m:sSubPr>
            <m:ctrlPr>
              <w:ins w:id="551" w:author="Tim Tørnes Pedersen" w:date="2021-11-18T17:58:00Z">
                <w:rPr>
                  <w:rFonts w:ascii="Cambria Math" w:hAnsi="Cambria Math"/>
                </w:rPr>
              </w:ins>
            </m:ctrlPr>
          </m:sSubPr>
          <m:e>
            <m:r>
              <w:ins w:id="552" w:author="Tim Tørnes Pedersen" w:date="2021-11-18T17:58:00Z">
                <w:rPr>
                  <w:rFonts w:ascii="Cambria Math" w:hAnsi="Cambria Math"/>
                </w:rPr>
                <m:t>​</m:t>
              </w:ins>
            </m:r>
          </m:e>
          <m:sub>
            <m:r>
              <w:ins w:id="553" w:author="Tim Tørnes Pedersen" w:date="2021-11-18T17:58:00Z">
                <w:rPr>
                  <w:rFonts w:ascii="Cambria Math" w:hAnsi="Cambria Math"/>
                </w:rPr>
                <m:t>2</m:t>
              </w:ins>
            </m:r>
          </m:sub>
        </m:sSub>
      </m:oMath>
      <w:ins w:id="554" w:author="Tim Tørnes Pedersen" w:date="2021-11-18T17:58:00Z">
        <w:r>
          <w:t xml:space="preserve"> reduction. A choice was made to use configurations with equal CO</w:t>
        </w:r>
      </w:ins>
      <m:oMath>
        <m:sSub>
          <m:sSubPr>
            <m:ctrlPr>
              <w:ins w:id="555" w:author="Tim Tørnes Pedersen" w:date="2021-11-18T17:58:00Z">
                <w:rPr>
                  <w:rFonts w:ascii="Cambria Math" w:hAnsi="Cambria Math"/>
                </w:rPr>
              </w:ins>
            </m:ctrlPr>
          </m:sSubPr>
          <m:e>
            <m:r>
              <w:ins w:id="556" w:author="Tim Tørnes Pedersen" w:date="2021-11-18T17:58:00Z">
                <w:rPr>
                  <w:rFonts w:ascii="Cambria Math" w:hAnsi="Cambria Math"/>
                </w:rPr>
                <m:t>​</m:t>
              </w:ins>
            </m:r>
          </m:e>
          <m:sub>
            <m:r>
              <w:ins w:id="557" w:author="Tim Tørnes Pedersen" w:date="2021-11-18T17:58:00Z">
                <w:rPr>
                  <w:rFonts w:ascii="Cambria Math" w:hAnsi="Cambria Math"/>
                </w:rPr>
                <m:t>2</m:t>
              </w:ins>
            </m:r>
          </m:sub>
        </m:sSub>
      </m:oMath>
      <w:ins w:id="558" w:author="Tim Tørnes Pedersen" w:date="2021-11-18T17:58:00Z">
        <w:r>
          <w:t xml:space="preserve"> budgets rather than equal realised emissions, as they represent a more diverse set of scenarios. For results using configurations with equal realised emissions see Appendix Section </w:t>
        </w:r>
        <w:r>
          <w:fldChar w:fldCharType="begin"/>
        </w:r>
        <w:r>
          <w:instrText xml:space="preserve"> HYPERLINK \l "sec:all55scenarios" \h </w:instrText>
        </w:r>
        <w:r>
          <w:fldChar w:fldCharType="separate"/>
        </w:r>
        <w:r>
          <w:rPr>
            <w:rStyle w:val="Hyperlink"/>
          </w:rPr>
          <w:t>[sec:all55scenarios]</w:t>
        </w:r>
        <w:r>
          <w:rPr>
            <w:rStyle w:val="Hyperlink"/>
          </w:rPr>
          <w:fldChar w:fldCharType="end"/>
        </w:r>
        <w:r>
          <w:t>.</w:t>
        </w:r>
      </w:ins>
    </w:p>
    <w:p w14:paraId="241BA3B6" w14:textId="77777777" w:rsidR="007D446A" w:rsidRDefault="007D446A" w:rsidP="007D446A">
      <w:pPr>
        <w:pStyle w:val="BodyText"/>
        <w:rPr>
          <w:ins w:id="559" w:author="Tim Tørnes Pedersen" w:date="2021-11-18T17:58:00Z"/>
        </w:rPr>
      </w:pPr>
      <w:ins w:id="560" w:author="Tim Tørnes Pedersen" w:date="2021-11-18T17:58:00Z">
        <w:r>
          <w:t xml:space="preserve">Applying the described MCMC method, a total of 30.000 random configurations were drawn, with an acceptance rate of </w:t>
        </w:r>
      </w:ins>
      <m:oMath>
        <m:r>
          <w:ins w:id="561" w:author="Tim Tørnes Pedersen" w:date="2021-11-18T17:58:00Z">
            <m:rPr>
              <m:sty m:val="p"/>
            </m:rPr>
            <w:rPr>
              <w:rFonts w:ascii="Cambria Math" w:hAnsi="Cambria Math"/>
            </w:rPr>
            <m:t>≈</m:t>
          </w:ins>
        </m:r>
        <m:r>
          <w:ins w:id="562" w:author="Tim Tørnes Pedersen" w:date="2021-11-18T17:58:00Z">
            <w:rPr>
              <w:rFonts w:ascii="Cambria Math" w:hAnsi="Cambria Math"/>
            </w:rPr>
            <m:t>80</m:t>
          </w:ins>
        </m:r>
        <m:r>
          <w:ins w:id="563" w:author="Tim Tørnes Pedersen" w:date="2021-11-18T17:58:00Z">
            <m:rPr>
              <m:sty m:val="p"/>
            </m:rPr>
            <w:rPr>
              <w:rFonts w:ascii="Cambria Math" w:hAnsi="Cambria Math"/>
            </w:rPr>
            <m:t>%</m:t>
          </w:ins>
        </m:r>
      </m:oMath>
      <w:ins w:id="564" w:author="Tim Tørnes Pedersen" w:date="2021-11-18T17:58:00Z">
        <w:r>
          <w:t>. All samples were saved allowing for analysis of emitted CO</w:t>
        </w:r>
      </w:ins>
      <m:oMath>
        <m:sSub>
          <m:sSubPr>
            <m:ctrlPr>
              <w:ins w:id="565" w:author="Tim Tørnes Pedersen" w:date="2021-11-18T17:58:00Z">
                <w:rPr>
                  <w:rFonts w:ascii="Cambria Math" w:hAnsi="Cambria Math"/>
                </w:rPr>
              </w:ins>
            </m:ctrlPr>
          </m:sSubPr>
          <m:e>
            <m:r>
              <w:ins w:id="566" w:author="Tim Tørnes Pedersen" w:date="2021-11-18T17:58:00Z">
                <w:rPr>
                  <w:rFonts w:ascii="Cambria Math" w:hAnsi="Cambria Math"/>
                </w:rPr>
                <m:t>​</m:t>
              </w:ins>
            </m:r>
          </m:e>
          <m:sub>
            <m:r>
              <w:ins w:id="567" w:author="Tim Tørnes Pedersen" w:date="2021-11-18T17:58:00Z">
                <w:rPr>
                  <w:rFonts w:ascii="Cambria Math" w:hAnsi="Cambria Math"/>
                </w:rPr>
                <m:t>2</m:t>
              </w:ins>
            </m:r>
          </m:sub>
        </m:sSub>
      </m:oMath>
      <w:ins w:id="568" w:author="Tim Tørnes Pedersen" w:date="2021-11-18T17:58:00Z">
        <w:r>
          <w:t>, technology investments, and electricity prices.</w:t>
        </w:r>
      </w:ins>
    </w:p>
    <w:p w14:paraId="53644AAB" w14:textId="77777777" w:rsidR="007D446A" w:rsidRDefault="007D446A" w:rsidP="007D446A">
      <w:pPr>
        <w:pStyle w:val="BodyText"/>
        <w:rPr>
          <w:ins w:id="569" w:author="Tim Tørnes Pedersen" w:date="2021-11-18T17:58:00Z"/>
        </w:rPr>
      </w:pPr>
      <w:ins w:id="570" w:author="Tim Tørnes Pedersen" w:date="2021-11-18T17:58:00Z">
        <w:r>
          <w:t xml:space="preserve">In Figure </w:t>
        </w:r>
        <w:r>
          <w:fldChar w:fldCharType="begin"/>
        </w:r>
        <w:r>
          <w:instrText xml:space="preserve"> HYPERLINK \l "fig:co2red_cost" \h </w:instrText>
        </w:r>
        <w:r>
          <w:fldChar w:fldCharType="separate"/>
        </w:r>
        <w:r>
          <w:rPr>
            <w:rStyle w:val="Hyperlink"/>
          </w:rPr>
          <w:t>1</w:t>
        </w:r>
        <w:r>
          <w:rPr>
            <w:rStyle w:val="Hyperlink"/>
          </w:rPr>
          <w:fldChar w:fldCharType="end"/>
        </w:r>
        <w:r>
          <w:t>, the resulting joint CO</w:t>
        </w:r>
      </w:ins>
      <m:oMath>
        <m:sSub>
          <m:sSubPr>
            <m:ctrlPr>
              <w:ins w:id="571" w:author="Tim Tørnes Pedersen" w:date="2021-11-18T17:58:00Z">
                <w:rPr>
                  <w:rFonts w:ascii="Cambria Math" w:hAnsi="Cambria Math"/>
                </w:rPr>
              </w:ins>
            </m:ctrlPr>
          </m:sSubPr>
          <m:e>
            <m:r>
              <w:ins w:id="572" w:author="Tim Tørnes Pedersen" w:date="2021-11-18T17:58:00Z">
                <w:rPr>
                  <w:rFonts w:ascii="Cambria Math" w:hAnsi="Cambria Math"/>
                </w:rPr>
                <m:t>​</m:t>
              </w:ins>
            </m:r>
          </m:e>
          <m:sub>
            <m:r>
              <w:ins w:id="573" w:author="Tim Tørnes Pedersen" w:date="2021-11-18T17:58:00Z">
                <w:rPr>
                  <w:rFonts w:ascii="Cambria Math" w:hAnsi="Cambria Math"/>
                </w:rPr>
                <m:t>2</m:t>
              </w:ins>
            </m:r>
          </m:sub>
        </m:sSub>
      </m:oMath>
      <w:ins w:id="574" w:author="Tim Tørnes Pedersen" w:date="2021-11-18T17:58:00Z">
        <w:r>
          <w:t xml:space="preserve"> emissions from all configurations of national reduction target allocations is shown, plotted against their total system costs. The reference scenario (Efficiency) with the lowest total system cost is indicated with the red cross. The Pareto </w:t>
        </w:r>
        <w:r>
          <w:lastRenderedPageBreak/>
          <w:t>optimal front was calculated by continuously decreasing the allowed joint CO</w:t>
        </w:r>
      </w:ins>
      <m:oMath>
        <m:sSub>
          <m:sSubPr>
            <m:ctrlPr>
              <w:ins w:id="575" w:author="Tim Tørnes Pedersen" w:date="2021-11-18T17:58:00Z">
                <w:rPr>
                  <w:rFonts w:ascii="Cambria Math" w:hAnsi="Cambria Math"/>
                </w:rPr>
              </w:ins>
            </m:ctrlPr>
          </m:sSubPr>
          <m:e>
            <m:r>
              <w:ins w:id="576" w:author="Tim Tørnes Pedersen" w:date="2021-11-18T17:58:00Z">
                <w:rPr>
                  <w:rFonts w:ascii="Cambria Math" w:hAnsi="Cambria Math"/>
                </w:rPr>
                <m:t>​</m:t>
              </w:ins>
            </m:r>
          </m:e>
          <m:sub>
            <m:r>
              <w:ins w:id="577" w:author="Tim Tørnes Pedersen" w:date="2021-11-18T17:58:00Z">
                <w:rPr>
                  <w:rFonts w:ascii="Cambria Math" w:hAnsi="Cambria Math"/>
                </w:rPr>
                <m:t>2</m:t>
              </w:ins>
            </m:r>
          </m:sub>
        </m:sSub>
      </m:oMath>
      <w:ins w:id="578" w:author="Tim Tørnes Pedersen" w:date="2021-11-18T17:58:00Z">
        <w:r>
          <w:t xml:space="preserve"> emissions and is indicated by the blue line.</w:t>
        </w:r>
      </w:ins>
    </w:p>
    <w:p w14:paraId="49915BE3" w14:textId="77777777" w:rsidR="007D446A" w:rsidRDefault="007D446A" w:rsidP="007D446A">
      <w:pPr>
        <w:pStyle w:val="CaptionedFigure"/>
        <w:rPr>
          <w:ins w:id="579" w:author="Tim Tørnes Pedersen" w:date="2021-11-18T17:58:00Z"/>
        </w:rPr>
      </w:pPr>
      <w:ins w:id="580" w:author="Tim Tørnes Pedersen" w:date="2021-11-18T17:58:00Z">
        <w:r>
          <w:rPr>
            <w:noProof/>
          </w:rPr>
          <w:drawing>
            <wp:inline distT="0" distB="0" distL="0" distR="0" wp14:anchorId="44A8DA50" wp14:editId="1CCBF8CB">
              <wp:extent cx="5334000" cy="5209953"/>
              <wp:effectExtent l="0" t="0" r="0" b="0"/>
              <wp:docPr id="10" name="Picture" descr="Histogram showing the CO_2 reductions relative to 1990 and the associated costs of all feasible configurations of national reduction targets, relative to the cost-optimal solution. The minimum required CO_2 reduction and maximum allowable cost increase is marked with red lines. The blue line marks the Pareto-optimal front of a dual objective optimization procedure using total system cost and joint CO_2 reduction as the two objective functions. The reduction target scenarios Efficiency 55%, Efficiency 70 Grandfathering, Ability-to-pay, Egalitarianism, and Sovereignty are marked with orange."/>
              <wp:cNvGraphicFramePr/>
              <a:graphic xmlns:a="http://schemas.openxmlformats.org/drawingml/2006/main">
                <a:graphicData uri="http://schemas.openxmlformats.org/drawingml/2006/picture">
                  <pic:pic xmlns:pic="http://schemas.openxmlformats.org/drawingml/2006/picture">
                    <pic:nvPicPr>
                      <pic:cNvPr id="0" name="Picture" descr="./figures/cost_vs_co2_2030_elec_f.pdf"/>
                      <pic:cNvPicPr>
                        <a:picLocks noChangeAspect="1" noChangeArrowheads="1"/>
                      </pic:cNvPicPr>
                    </pic:nvPicPr>
                    <pic:blipFill>
                      <a:blip r:embed="rId20"/>
                      <a:stretch>
                        <a:fillRect/>
                      </a:stretch>
                    </pic:blipFill>
                    <pic:spPr bwMode="auto">
                      <a:xfrm>
                        <a:off x="0" y="0"/>
                        <a:ext cx="5334000" cy="5209953"/>
                      </a:xfrm>
                      <a:prstGeom prst="rect">
                        <a:avLst/>
                      </a:prstGeom>
                      <a:noFill/>
                      <a:ln w="9525">
                        <a:noFill/>
                        <a:headEnd/>
                        <a:tailEnd/>
                      </a:ln>
                    </pic:spPr>
                  </pic:pic>
                </a:graphicData>
              </a:graphic>
            </wp:inline>
          </w:drawing>
        </w:r>
      </w:ins>
    </w:p>
    <w:p w14:paraId="687EDE2B" w14:textId="77777777" w:rsidR="007D446A" w:rsidRDefault="007D446A" w:rsidP="007D446A">
      <w:pPr>
        <w:pStyle w:val="ImageCaption"/>
        <w:rPr>
          <w:ins w:id="581" w:author="Tim Tørnes Pedersen" w:date="2021-11-18T17:58:00Z"/>
        </w:rPr>
      </w:pPr>
      <w:ins w:id="582" w:author="Tim Tørnes Pedersen" w:date="2021-11-18T17:58:00Z">
        <w:r>
          <w:t>Histogram showing the CO</w:t>
        </w:r>
      </w:ins>
      <m:oMath>
        <m:sSub>
          <m:sSubPr>
            <m:ctrlPr>
              <w:ins w:id="583" w:author="Tim Tørnes Pedersen" w:date="2021-11-18T17:58:00Z">
                <w:rPr>
                  <w:rFonts w:ascii="Cambria Math" w:hAnsi="Cambria Math"/>
                </w:rPr>
              </w:ins>
            </m:ctrlPr>
          </m:sSubPr>
          <m:e>
            <m:r>
              <w:ins w:id="584" w:author="Tim Tørnes Pedersen" w:date="2021-11-18T17:58:00Z">
                <w:rPr>
                  <w:rFonts w:ascii="Cambria Math" w:hAnsi="Cambria Math"/>
                </w:rPr>
                <m:t>​</m:t>
              </w:ins>
            </m:r>
          </m:e>
          <m:sub>
            <m:r>
              <w:ins w:id="585" w:author="Tim Tørnes Pedersen" w:date="2021-11-18T17:58:00Z">
                <w:rPr>
                  <w:rFonts w:ascii="Cambria Math" w:hAnsi="Cambria Math"/>
                </w:rPr>
                <m:t>2</m:t>
              </w:ins>
            </m:r>
          </m:sub>
        </m:sSub>
      </m:oMath>
      <w:ins w:id="586" w:author="Tim Tørnes Pedersen" w:date="2021-11-18T17:58:00Z">
        <w:r>
          <w:t xml:space="preserve"> reductions relative to 1990 and the associated costs of all feasible configurations of national reduction targets, relative to the cost-optimal solution. The minimum required CO</w:t>
        </w:r>
      </w:ins>
      <m:oMath>
        <m:sSub>
          <m:sSubPr>
            <m:ctrlPr>
              <w:ins w:id="587" w:author="Tim Tørnes Pedersen" w:date="2021-11-18T17:58:00Z">
                <w:rPr>
                  <w:rFonts w:ascii="Cambria Math" w:hAnsi="Cambria Math"/>
                </w:rPr>
              </w:ins>
            </m:ctrlPr>
          </m:sSubPr>
          <m:e>
            <m:r>
              <w:ins w:id="588" w:author="Tim Tørnes Pedersen" w:date="2021-11-18T17:58:00Z">
                <w:rPr>
                  <w:rFonts w:ascii="Cambria Math" w:hAnsi="Cambria Math"/>
                </w:rPr>
                <m:t>​</m:t>
              </w:ins>
            </m:r>
          </m:e>
          <m:sub>
            <m:r>
              <w:ins w:id="589" w:author="Tim Tørnes Pedersen" w:date="2021-11-18T17:58:00Z">
                <w:rPr>
                  <w:rFonts w:ascii="Cambria Math" w:hAnsi="Cambria Math"/>
                </w:rPr>
                <m:t>2</m:t>
              </w:ins>
            </m:r>
          </m:sub>
        </m:sSub>
      </m:oMath>
      <w:ins w:id="590" w:author="Tim Tørnes Pedersen" w:date="2021-11-18T17:58:00Z">
        <w:r>
          <w:t xml:space="preserve"> reduction and maximum allowable cost increase is marked with red lines. The blue line marks the Pareto-optimal front of a dual objective optimization procedure using total system cost and joint CO</w:t>
        </w:r>
      </w:ins>
      <m:oMath>
        <m:sSub>
          <m:sSubPr>
            <m:ctrlPr>
              <w:ins w:id="591" w:author="Tim Tørnes Pedersen" w:date="2021-11-18T17:58:00Z">
                <w:rPr>
                  <w:rFonts w:ascii="Cambria Math" w:hAnsi="Cambria Math"/>
                </w:rPr>
              </w:ins>
            </m:ctrlPr>
          </m:sSubPr>
          <m:e>
            <m:r>
              <w:ins w:id="592" w:author="Tim Tørnes Pedersen" w:date="2021-11-18T17:58:00Z">
                <w:rPr>
                  <w:rFonts w:ascii="Cambria Math" w:hAnsi="Cambria Math"/>
                </w:rPr>
                <m:t>​</m:t>
              </w:ins>
            </m:r>
          </m:e>
          <m:sub>
            <m:r>
              <w:ins w:id="593" w:author="Tim Tørnes Pedersen" w:date="2021-11-18T17:58:00Z">
                <w:rPr>
                  <w:rFonts w:ascii="Cambria Math" w:hAnsi="Cambria Math"/>
                </w:rPr>
                <m:t>2</m:t>
              </w:ins>
            </m:r>
          </m:sub>
        </m:sSub>
      </m:oMath>
      <w:ins w:id="594" w:author="Tim Tørnes Pedersen" w:date="2021-11-18T17:58:00Z">
        <w:r>
          <w:t xml:space="preserve"> reduction as the two objective functions. The reduction target scenarios Efficiency 55%, Efficiency 70 Grandfathering, Ability-to-pay, Egalitarianism, and Sovereignty are marked with orange.</w:t>
        </w:r>
      </w:ins>
    </w:p>
    <w:p w14:paraId="661DF521" w14:textId="77777777" w:rsidR="007D446A" w:rsidRDefault="007D446A" w:rsidP="007D446A">
      <w:pPr>
        <w:pStyle w:val="BodyText"/>
        <w:rPr>
          <w:ins w:id="595" w:author="Tim Tørnes Pedersen" w:date="2021-11-18T17:58:00Z"/>
        </w:rPr>
      </w:pPr>
      <w:ins w:id="596" w:author="Tim Tørnes Pedersen" w:date="2021-11-18T17:58:00Z">
        <w:r>
          <w:t xml:space="preserve">In the figure, a gap between the Pareto optimal front and the actual outcomes can be observed. There is nothing preventing the sampler from identifying configurations on the Pareto optimal front, it is, however, very unlikely. The probability of the sampler drawing the exact combination of the 33 variables that will lead to a Pareto optimal solution is very low. This also shows that the optimal solution is an extreme scenario that is very hard to </w:t>
        </w:r>
        <w:r>
          <w:lastRenderedPageBreak/>
          <w:t xml:space="preserve">obtain without extensive collaboration and agreement between all model countries. This is very unlikely, as countries have individual national targets and agendas. Therefore, we argue that solutions located in the dark blue regions of Figure </w:t>
        </w:r>
        <w:r>
          <w:fldChar w:fldCharType="begin"/>
        </w:r>
        <w:r>
          <w:instrText xml:space="preserve"> HYPERLINK \l "fig:co2red_cost" \h </w:instrText>
        </w:r>
        <w:r>
          <w:fldChar w:fldCharType="separate"/>
        </w:r>
        <w:r>
          <w:rPr>
            <w:rStyle w:val="Hyperlink"/>
          </w:rPr>
          <w:t>1</w:t>
        </w:r>
        <w:r>
          <w:rPr>
            <w:rStyle w:val="Hyperlink"/>
          </w:rPr>
          <w:fldChar w:fldCharType="end"/>
        </w:r>
        <w:r>
          <w:t xml:space="preserve"> can be considered as significantly more probable outcomes, because they can be realized with many different configurations of national reduction targets.</w:t>
        </w:r>
      </w:ins>
    </w:p>
    <w:p w14:paraId="2651E734" w14:textId="77777777" w:rsidR="007D446A" w:rsidRDefault="007D446A" w:rsidP="007D446A">
      <w:pPr>
        <w:pStyle w:val="BodyText"/>
        <w:rPr>
          <w:ins w:id="597" w:author="Tim Tørnes Pedersen" w:date="2021-11-18T17:58:00Z"/>
        </w:rPr>
      </w:pPr>
      <w:ins w:id="598" w:author="Tim Tørnes Pedersen" w:date="2021-11-18T17:58:00Z">
        <w:r>
          <w:t>All the allocation principles, except Efficiency 55%, are seen to provide a higher CO</w:t>
        </w:r>
      </w:ins>
      <m:oMath>
        <m:sSub>
          <m:sSubPr>
            <m:ctrlPr>
              <w:ins w:id="599" w:author="Tim Tørnes Pedersen" w:date="2021-11-18T17:58:00Z">
                <w:rPr>
                  <w:rFonts w:ascii="Cambria Math" w:hAnsi="Cambria Math"/>
                </w:rPr>
              </w:ins>
            </m:ctrlPr>
          </m:sSubPr>
          <m:e>
            <m:r>
              <w:ins w:id="600" w:author="Tim Tørnes Pedersen" w:date="2021-11-18T17:58:00Z">
                <w:rPr>
                  <w:rFonts w:ascii="Cambria Math" w:hAnsi="Cambria Math"/>
                </w:rPr>
                <m:t>​</m:t>
              </w:ins>
            </m:r>
          </m:e>
          <m:sub>
            <m:r>
              <w:ins w:id="601" w:author="Tim Tørnes Pedersen" w:date="2021-11-18T17:58:00Z">
                <w:rPr>
                  <w:rFonts w:ascii="Cambria Math" w:hAnsi="Cambria Math"/>
                </w:rPr>
                <m:t>2</m:t>
              </w:ins>
            </m:r>
          </m:sub>
        </m:sSub>
      </m:oMath>
      <w:ins w:id="602" w:author="Tim Tørnes Pedersen" w:date="2021-11-18T17:58:00Z">
        <w:r>
          <w:t xml:space="preserve"> reduction than required. This over-performance on emissions reduction is a result of several countries finding it cost-optimal to reduce emissions beyond their assigned national target. In the Efficiency configurations only a joint CO</w:t>
        </w:r>
      </w:ins>
      <m:oMath>
        <m:sSub>
          <m:sSubPr>
            <m:ctrlPr>
              <w:ins w:id="603" w:author="Tim Tørnes Pedersen" w:date="2021-11-18T17:58:00Z">
                <w:rPr>
                  <w:rFonts w:ascii="Cambria Math" w:hAnsi="Cambria Math"/>
                </w:rPr>
              </w:ins>
            </m:ctrlPr>
          </m:sSubPr>
          <m:e>
            <m:r>
              <w:ins w:id="604" w:author="Tim Tørnes Pedersen" w:date="2021-11-18T17:58:00Z">
                <w:rPr>
                  <w:rFonts w:ascii="Cambria Math" w:hAnsi="Cambria Math"/>
                </w:rPr>
                <m:t>​</m:t>
              </w:ins>
            </m:r>
          </m:e>
          <m:sub>
            <m:r>
              <w:ins w:id="605" w:author="Tim Tørnes Pedersen" w:date="2021-11-18T17:58:00Z">
                <w:rPr>
                  <w:rFonts w:ascii="Cambria Math" w:hAnsi="Cambria Math"/>
                </w:rPr>
                <m:t>2</m:t>
              </w:ins>
            </m:r>
          </m:sub>
        </m:sSub>
      </m:oMath>
      <w:ins w:id="606" w:author="Tim Tørnes Pedersen" w:date="2021-11-18T17:58:00Z">
        <w:r>
          <w:t xml:space="preserve"> emission constraint is used which is binding for all countries. In all other scenarios national CO</w:t>
        </w:r>
      </w:ins>
      <m:oMath>
        <m:sSub>
          <m:sSubPr>
            <m:ctrlPr>
              <w:ins w:id="607" w:author="Tim Tørnes Pedersen" w:date="2021-11-18T17:58:00Z">
                <w:rPr>
                  <w:rFonts w:ascii="Cambria Math" w:hAnsi="Cambria Math"/>
                </w:rPr>
              </w:ins>
            </m:ctrlPr>
          </m:sSubPr>
          <m:e>
            <m:r>
              <w:ins w:id="608" w:author="Tim Tørnes Pedersen" w:date="2021-11-18T17:58:00Z">
                <w:rPr>
                  <w:rFonts w:ascii="Cambria Math" w:hAnsi="Cambria Math"/>
                </w:rPr>
                <m:t>​</m:t>
              </w:ins>
            </m:r>
          </m:e>
          <m:sub>
            <m:r>
              <w:ins w:id="609" w:author="Tim Tørnes Pedersen" w:date="2021-11-18T17:58:00Z">
                <w:rPr>
                  <w:rFonts w:ascii="Cambria Math" w:hAnsi="Cambria Math"/>
                </w:rPr>
                <m:t>2</m:t>
              </w:ins>
            </m:r>
          </m:sub>
        </m:sSub>
      </m:oMath>
      <w:ins w:id="610" w:author="Tim Tørnes Pedersen" w:date="2021-11-18T17:58:00Z">
        <w:r>
          <w:t xml:space="preserve"> emission constraints apply. In scenarios with reductions becoming higher than 55%, the national CO</w:t>
        </w:r>
      </w:ins>
      <m:oMath>
        <m:sSub>
          <m:sSubPr>
            <m:ctrlPr>
              <w:ins w:id="611" w:author="Tim Tørnes Pedersen" w:date="2021-11-18T17:58:00Z">
                <w:rPr>
                  <w:rFonts w:ascii="Cambria Math" w:hAnsi="Cambria Math"/>
                </w:rPr>
              </w:ins>
            </m:ctrlPr>
          </m:sSubPr>
          <m:e>
            <m:r>
              <w:ins w:id="612" w:author="Tim Tørnes Pedersen" w:date="2021-11-18T17:58:00Z">
                <w:rPr>
                  <w:rFonts w:ascii="Cambria Math" w:hAnsi="Cambria Math"/>
                </w:rPr>
                <m:t>​</m:t>
              </w:ins>
            </m:r>
          </m:e>
          <m:sub>
            <m:r>
              <w:ins w:id="613" w:author="Tim Tørnes Pedersen" w:date="2021-11-18T17:58:00Z">
                <w:rPr>
                  <w:rFonts w:ascii="Cambria Math" w:hAnsi="Cambria Math"/>
                </w:rPr>
                <m:t>2</m:t>
              </w:ins>
            </m:r>
          </m:sub>
        </m:sSub>
      </m:oMath>
      <w:ins w:id="614" w:author="Tim Tørnes Pedersen" w:date="2021-11-18T17:58:00Z">
        <w:r>
          <w:t xml:space="preserve"> constraint is not limiting in one or more countries. The Grandfathering and Ability to pay schemes are located close to the Pareto-optimal front, whereas the Sovereignty and Egalitarianism are found to deviate significantly from the Pareto-optimal front.</w:t>
        </w:r>
      </w:ins>
    </w:p>
    <w:p w14:paraId="2F1F852B" w14:textId="77777777" w:rsidR="007D446A" w:rsidRDefault="007D446A" w:rsidP="007D446A">
      <w:pPr>
        <w:pStyle w:val="BodyText"/>
        <w:rPr>
          <w:ins w:id="615" w:author="Tim Tørnes Pedersen" w:date="2021-11-18T17:58:00Z"/>
        </w:rPr>
      </w:pPr>
      <w:ins w:id="616" w:author="Tim Tørnes Pedersen" w:date="2021-11-18T17:58:00Z">
        <w:r>
          <w:t>Considering the distribution of the joint CO</w:t>
        </w:r>
      </w:ins>
      <m:oMath>
        <m:sSub>
          <m:sSubPr>
            <m:ctrlPr>
              <w:ins w:id="617" w:author="Tim Tørnes Pedersen" w:date="2021-11-18T17:58:00Z">
                <w:rPr>
                  <w:rFonts w:ascii="Cambria Math" w:hAnsi="Cambria Math"/>
                </w:rPr>
              </w:ins>
            </m:ctrlPr>
          </m:sSubPr>
          <m:e>
            <m:r>
              <w:ins w:id="618" w:author="Tim Tørnes Pedersen" w:date="2021-11-18T17:58:00Z">
                <w:rPr>
                  <w:rFonts w:ascii="Cambria Math" w:hAnsi="Cambria Math"/>
                </w:rPr>
                <m:t>​</m:t>
              </w:ins>
            </m:r>
          </m:e>
          <m:sub>
            <m:r>
              <w:ins w:id="619" w:author="Tim Tørnes Pedersen" w:date="2021-11-18T17:58:00Z">
                <w:rPr>
                  <w:rFonts w:ascii="Cambria Math" w:hAnsi="Cambria Math"/>
                </w:rPr>
                <m:t>2</m:t>
              </w:ins>
            </m:r>
          </m:sub>
        </m:sSub>
      </m:oMath>
      <w:ins w:id="620" w:author="Tim Tørnes Pedersen" w:date="2021-11-18T17:58:00Z">
        <w:r>
          <w:t xml:space="preserve"> reduction, it is clear that the probability of achieving reductions close to the joint target (marked by the red line) is more likely than overachieving. Moreover, the distribution of the system costs reveals that an increase in the total system costs of not less than 5% relative to the cost-optimal scenario is almost unavoidable, since, to obtain the lowest possible total system costs, the burden of transitioning must be shared in a very exact way. It is, nevertheless, very unlikely that this will happen as countries have different national ambitions. Therefore costs higher than what is deemed optimal is to be expected. What Figure </w:t>
        </w:r>
        <w:r>
          <w:fldChar w:fldCharType="begin"/>
        </w:r>
        <w:r>
          <w:instrText xml:space="preserve"> HYPERLINK \l "fig:co2red_cost" \h </w:instrText>
        </w:r>
        <w:r>
          <w:fldChar w:fldCharType="separate"/>
        </w:r>
        <w:r>
          <w:rPr>
            <w:rStyle w:val="Hyperlink"/>
          </w:rPr>
          <w:t>1</w:t>
        </w:r>
        <w:r>
          <w:rPr>
            <w:rStyle w:val="Hyperlink"/>
          </w:rPr>
          <w:fldChar w:fldCharType="end"/>
        </w:r>
        <w:r>
          <w:t xml:space="preserve"> further shows, is that this cost increase with a 75% probability will be above 4.6% and it has a 50% probability of being between 4.6% and 12.2%.</w:t>
        </w:r>
      </w:ins>
    </w:p>
    <w:p w14:paraId="67447CD7" w14:textId="77777777" w:rsidR="007D446A" w:rsidRDefault="007D446A" w:rsidP="007D446A">
      <w:pPr>
        <w:pStyle w:val="BodyText"/>
        <w:rPr>
          <w:ins w:id="621" w:author="Tim Tørnes Pedersen" w:date="2021-11-18T17:58:00Z"/>
        </w:rPr>
      </w:pPr>
      <w:ins w:id="622" w:author="Tim Tørnes Pedersen" w:date="2021-11-18T17:58:00Z">
        <w:r>
          <w:rPr>
            <w:noProof/>
          </w:rPr>
          <w:drawing>
            <wp:inline distT="0" distB="0" distL="0" distR="0" wp14:anchorId="58145365" wp14:editId="45B0B643">
              <wp:extent cx="6515100" cy="3006090"/>
              <wp:effectExtent l="0" t="0" r="0" b="381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mwh_box_2030_elec_f.jpeg"/>
                      <pic:cNvPicPr>
                        <a:picLocks noChangeAspect="1" noChangeArrowheads="1"/>
                      </pic:cNvPicPr>
                    </pic:nvPicPr>
                    <pic:blipFill rotWithShape="1">
                      <a:blip r:embed="rId21"/>
                      <a:srcRect l="4930" r="8912"/>
                      <a:stretch/>
                    </pic:blipFill>
                    <pic:spPr bwMode="auto">
                      <a:xfrm>
                        <a:off x="0" y="0"/>
                        <a:ext cx="6516268" cy="3006629"/>
                      </a:xfrm>
                      <a:prstGeom prst="rect">
                        <a:avLst/>
                      </a:prstGeom>
                      <a:noFill/>
                      <a:ln>
                        <a:noFill/>
                      </a:ln>
                      <a:extLst>
                        <a:ext uri="{53640926-AAD7-44D8-BBD7-CCE9431645EC}">
                          <a14:shadowObscured xmlns:a14="http://schemas.microsoft.com/office/drawing/2010/main"/>
                        </a:ext>
                      </a:extLst>
                    </pic:spPr>
                  </pic:pic>
                </a:graphicData>
              </a:graphic>
            </wp:inline>
          </w:drawing>
        </w:r>
      </w:ins>
    </w:p>
    <w:p w14:paraId="4976231D" w14:textId="77777777" w:rsidR="007D446A" w:rsidRDefault="007D446A" w:rsidP="007D446A">
      <w:pPr>
        <w:pStyle w:val="BodyText"/>
        <w:rPr>
          <w:ins w:id="623" w:author="Tim Tørnes Pedersen" w:date="2021-11-18T17:58:00Z"/>
        </w:rPr>
      </w:pPr>
      <w:ins w:id="624" w:author="Tim Tørnes Pedersen" w:date="2021-11-18T17:58:00Z">
        <w:r>
          <w:t xml:space="preserve">Figure </w:t>
        </w:r>
        <w:r>
          <w:fldChar w:fldCharType="begin"/>
        </w:r>
        <w:r>
          <w:instrText xml:space="preserve"> HYPERLINK \l "fig:co2_mwh_box" \h </w:instrText>
        </w:r>
        <w:r>
          <w:fldChar w:fldCharType="separate"/>
        </w:r>
        <w:r>
          <w:rPr>
            <w:rStyle w:val="Hyperlink"/>
          </w:rPr>
          <w:t>[fig:co2_mwh_box]</w:t>
        </w:r>
        <w:r>
          <w:rPr>
            <w:rStyle w:val="Hyperlink"/>
          </w:rPr>
          <w:fldChar w:fldCharType="end"/>
        </w:r>
        <w:r>
          <w:t xml:space="preserve"> shows the probability range for CO</w:t>
        </w:r>
      </w:ins>
      <m:oMath>
        <m:sSub>
          <m:sSubPr>
            <m:ctrlPr>
              <w:ins w:id="625" w:author="Tim Tørnes Pedersen" w:date="2021-11-18T17:58:00Z">
                <w:rPr>
                  <w:rFonts w:ascii="Cambria Math" w:hAnsi="Cambria Math"/>
                </w:rPr>
              </w:ins>
            </m:ctrlPr>
          </m:sSubPr>
          <m:e>
            <m:r>
              <w:ins w:id="626" w:author="Tim Tørnes Pedersen" w:date="2021-11-18T17:58:00Z">
                <w:rPr>
                  <w:rFonts w:ascii="Cambria Math" w:hAnsi="Cambria Math"/>
                </w:rPr>
                <m:t>​</m:t>
              </w:ins>
            </m:r>
          </m:e>
          <m:sub>
            <m:r>
              <w:ins w:id="627" w:author="Tim Tørnes Pedersen" w:date="2021-11-18T17:58:00Z">
                <w:rPr>
                  <w:rFonts w:ascii="Cambria Math" w:hAnsi="Cambria Math"/>
                </w:rPr>
                <m:t>2</m:t>
              </w:ins>
            </m:r>
          </m:sub>
        </m:sSub>
      </m:oMath>
      <w:ins w:id="628" w:author="Tim Tørnes Pedersen" w:date="2021-11-18T17:58:00Z">
        <w:r>
          <w:t xml:space="preserve"> intensity (emissions per MWh) in each of the modeled countries according to the various configurations of national </w:t>
        </w:r>
        <w:r>
          <w:lastRenderedPageBreak/>
          <w:t>reduction targets. As seen in the figure, all countries have zero emissions in one or more configurations. Countries such as Norway and Sweden have zero emissions under all circumstances. This is not because they are allocated a demanding reduction target, but simply because it is cost-optimal to rely fully on renewable or nuclear energy. On the other hand, countries such as Poland and North Macedonia tend to have large emissions intensity in most configurations. By analyzing the configuration of national reduction targets in the Efficiency approaches, it can be observed that higher than average shares of emissions are allocated to countries that at the outset have high emissions and less than average shares of emissions are allocated to countries with low initial emissions. In other words, the Efficiency schemes favors assigning modest reduction targets to countries that have a hard time reducing emissions and cut emissions drastically in countries where CO</w:t>
        </w:r>
      </w:ins>
      <m:oMath>
        <m:sSub>
          <m:sSubPr>
            <m:ctrlPr>
              <w:ins w:id="629" w:author="Tim Tørnes Pedersen" w:date="2021-11-18T17:58:00Z">
                <w:rPr>
                  <w:rFonts w:ascii="Cambria Math" w:hAnsi="Cambria Math"/>
                </w:rPr>
              </w:ins>
            </m:ctrlPr>
          </m:sSubPr>
          <m:e>
            <m:r>
              <w:ins w:id="630" w:author="Tim Tørnes Pedersen" w:date="2021-11-18T17:58:00Z">
                <w:rPr>
                  <w:rFonts w:ascii="Cambria Math" w:hAnsi="Cambria Math"/>
                </w:rPr>
                <m:t>​</m:t>
              </w:ins>
            </m:r>
          </m:e>
          <m:sub>
            <m:r>
              <w:ins w:id="631" w:author="Tim Tørnes Pedersen" w:date="2021-11-18T17:58:00Z">
                <w:rPr>
                  <w:rFonts w:ascii="Cambria Math" w:hAnsi="Cambria Math"/>
                </w:rPr>
                <m:t>2</m:t>
              </w:ins>
            </m:r>
          </m:sub>
        </m:sSub>
      </m:oMath>
      <w:ins w:id="632" w:author="Tim Tørnes Pedersen" w:date="2021-11-18T17:58:00Z">
        <w:r>
          <w:t xml:space="preserve"> reduction is easier. This intuitively reduces total system cost. When comparing the Efficiency scenario with 55% and 70% reductions, we can identify countries that are next in line to reduce emissions such as the Netherlands, Italy, and Great Britain, as they all reduce emissions substantially in the 70% scenario. There is, however, also countries where the emission intensity is undisturbed even though joint emissions have been reduced. In the Sovereignty scenario, CO</w:t>
        </w:r>
      </w:ins>
      <m:oMath>
        <m:sSub>
          <m:sSubPr>
            <m:ctrlPr>
              <w:ins w:id="633" w:author="Tim Tørnes Pedersen" w:date="2021-11-18T17:58:00Z">
                <w:rPr>
                  <w:rFonts w:ascii="Cambria Math" w:hAnsi="Cambria Math"/>
                </w:rPr>
              </w:ins>
            </m:ctrlPr>
          </m:sSubPr>
          <m:e>
            <m:r>
              <w:ins w:id="634" w:author="Tim Tørnes Pedersen" w:date="2021-11-18T17:58:00Z">
                <w:rPr>
                  <w:rFonts w:ascii="Cambria Math" w:hAnsi="Cambria Math"/>
                </w:rPr>
                <m:t>​</m:t>
              </w:ins>
            </m:r>
          </m:e>
          <m:sub>
            <m:r>
              <w:ins w:id="635" w:author="Tim Tørnes Pedersen" w:date="2021-11-18T17:58:00Z">
                <w:rPr>
                  <w:rFonts w:ascii="Cambria Math" w:hAnsi="Cambria Math"/>
                </w:rPr>
                <m:t>2</m:t>
              </w:ins>
            </m:r>
          </m:sub>
        </m:sSub>
      </m:oMath>
      <w:ins w:id="636" w:author="Tim Tørnes Pedersen" w:date="2021-11-18T17:58:00Z">
        <w:r>
          <w:t xml:space="preserve"> reduction targets are assigned equally based on the national energy demand. Naturally, a much more even emissions intensity results from this approach. In the Ability to pay approach emissions are distributed inversely proportional to national GDP per capita. This redistribution of emissions with the Ability to pay approach is clearly discerned in Figure </w:t>
        </w:r>
        <w:r>
          <w:fldChar w:fldCharType="begin"/>
        </w:r>
        <w:r>
          <w:instrText xml:space="preserve"> HYPERLINK \l "fig:co2_mwh_box" \h </w:instrText>
        </w:r>
        <w:r>
          <w:fldChar w:fldCharType="separate"/>
        </w:r>
        <w:r>
          <w:rPr>
            <w:rStyle w:val="Hyperlink"/>
          </w:rPr>
          <w:t>[fig:co2_mwh_box]</w:t>
        </w:r>
        <w:r>
          <w:rPr>
            <w:rStyle w:val="Hyperlink"/>
          </w:rPr>
          <w:fldChar w:fldCharType="end"/>
        </w:r>
        <w:r>
          <w:t>, where wealthy countries such as Germany and the Netherlands end up with low emissions while countries such as Romania, Macedonia, and Bulgaria feature higher emissions.</w:t>
        </w:r>
        <w:r>
          <w:br/>
        </w:r>
      </w:ins>
    </w:p>
    <w:p w14:paraId="542DF5A9" w14:textId="77777777" w:rsidR="007D446A" w:rsidRDefault="007D446A" w:rsidP="007D446A">
      <w:pPr>
        <w:pStyle w:val="BodyText"/>
        <w:rPr>
          <w:ins w:id="637" w:author="Tim Tørnes Pedersen" w:date="2021-11-18T17:58:00Z"/>
        </w:rPr>
      </w:pPr>
      <w:ins w:id="638" w:author="Tim Tørnes Pedersen" w:date="2021-11-18T17:58:00Z">
        <w:r>
          <w:t>By analyzing the country correlations of actual national CO</w:t>
        </w:r>
      </w:ins>
      <m:oMath>
        <m:sSub>
          <m:sSubPr>
            <m:ctrlPr>
              <w:ins w:id="639" w:author="Tim Tørnes Pedersen" w:date="2021-11-18T17:58:00Z">
                <w:rPr>
                  <w:rFonts w:ascii="Cambria Math" w:hAnsi="Cambria Math"/>
                </w:rPr>
              </w:ins>
            </m:ctrlPr>
          </m:sSubPr>
          <m:e>
            <m:r>
              <w:ins w:id="640" w:author="Tim Tørnes Pedersen" w:date="2021-11-18T17:58:00Z">
                <w:rPr>
                  <w:rFonts w:ascii="Cambria Math" w:hAnsi="Cambria Math"/>
                </w:rPr>
                <m:t>​</m:t>
              </w:ins>
            </m:r>
          </m:e>
          <m:sub>
            <m:r>
              <w:ins w:id="641" w:author="Tim Tørnes Pedersen" w:date="2021-11-18T17:58:00Z">
                <w:rPr>
                  <w:rFonts w:ascii="Cambria Math" w:hAnsi="Cambria Math"/>
                </w:rPr>
                <m:t>2</m:t>
              </w:ins>
            </m:r>
          </m:sub>
        </m:sSub>
      </m:oMath>
      <w:ins w:id="642" w:author="Tim Tørnes Pedersen" w:date="2021-11-18T17:58:00Z">
        <w:r>
          <w:t xml:space="preserve"> emissions resulting from all the configurations, Figure </w:t>
        </w:r>
        <w:r>
          <w:fldChar w:fldCharType="begin"/>
        </w:r>
        <w:r>
          <w:instrText xml:space="preserve"> HYPERLINK \l "fig:co2_correlation" \h </w:instrText>
        </w:r>
        <w:r>
          <w:fldChar w:fldCharType="separate"/>
        </w:r>
        <w:r>
          <w:rPr>
            <w:rStyle w:val="Hyperlink"/>
          </w:rPr>
          <w:t>[fig:co2_correlation]</w:t>
        </w:r>
        <w:r>
          <w:rPr>
            <w:rStyle w:val="Hyperlink"/>
          </w:rPr>
          <w:fldChar w:fldCharType="end"/>
        </w:r>
        <w:r>
          <w:t xml:space="preserve"> is generated. From Figure </w:t>
        </w:r>
        <w:r>
          <w:fldChar w:fldCharType="begin"/>
        </w:r>
        <w:r>
          <w:instrText xml:space="preserve"> HYPERLINK \l "fig:co2_correlation" \h </w:instrText>
        </w:r>
        <w:r>
          <w:fldChar w:fldCharType="separate"/>
        </w:r>
        <w:r>
          <w:rPr>
            <w:rStyle w:val="Hyperlink"/>
          </w:rPr>
          <w:t>[fig:co2_correlation]</w:t>
        </w:r>
        <w:r>
          <w:rPr>
            <w:rStyle w:val="Hyperlink"/>
          </w:rPr>
          <w:fldChar w:fldCharType="end"/>
        </w:r>
        <w:r>
          <w:t xml:space="preserve"> a) it is evident that for neighboring countries outcomes are closely linked . The strong positive correlation between Sweden and Norway’s emissions is however an artifact, as these two countries have zero-emissions with almost all approaches and configurations. Germany is found to play a key role in the emission profiles of many central European countries. Strong negative correlations are seen between Germany and the neighbors France, Austria, Denmark, Luxembourg, and the Netherlands. This indicates that in configurations where Germany is assigned low emissions, the neighboring countries are likely to experience higher than average emissions. A likely explanation is that the neighboring countries are producing some surplus power, that loses market shares when Germany is capable of supplying its domestic market due to tight national CO</w:t>
        </w:r>
      </w:ins>
      <m:oMath>
        <m:sSub>
          <m:sSubPr>
            <m:ctrlPr>
              <w:ins w:id="643" w:author="Tim Tørnes Pedersen" w:date="2021-11-18T17:58:00Z">
                <w:rPr>
                  <w:rFonts w:ascii="Cambria Math" w:hAnsi="Cambria Math"/>
                </w:rPr>
              </w:ins>
            </m:ctrlPr>
          </m:sSubPr>
          <m:e>
            <m:r>
              <w:ins w:id="644" w:author="Tim Tørnes Pedersen" w:date="2021-11-18T17:58:00Z">
                <w:rPr>
                  <w:rFonts w:ascii="Cambria Math" w:hAnsi="Cambria Math"/>
                </w:rPr>
                <m:t>​</m:t>
              </w:ins>
            </m:r>
          </m:e>
          <m:sub>
            <m:r>
              <w:ins w:id="645" w:author="Tim Tørnes Pedersen" w:date="2021-11-18T17:58:00Z">
                <w:rPr>
                  <w:rFonts w:ascii="Cambria Math" w:hAnsi="Cambria Math"/>
                </w:rPr>
                <m:t>2</m:t>
              </w:ins>
            </m:r>
          </m:sub>
        </m:sSub>
      </m:oMath>
      <w:ins w:id="646" w:author="Tim Tørnes Pedersen" w:date="2021-11-18T17:58:00Z">
        <w:r>
          <w:t xml:space="preserve"> reduction targets - and vice versa. A cluster of tightly correlated countries is, furthermore, found among the Baltic Sea countries of Poland, Estonia, Lithuania, and Latvia. Here Poland appears to be dominating, with strong negative correlations to the three other countries. This reveals a dynamic where CO</w:t>
        </w:r>
      </w:ins>
      <m:oMath>
        <m:sSub>
          <m:sSubPr>
            <m:ctrlPr>
              <w:ins w:id="647" w:author="Tim Tørnes Pedersen" w:date="2021-11-18T17:58:00Z">
                <w:rPr>
                  <w:rFonts w:ascii="Cambria Math" w:hAnsi="Cambria Math"/>
                </w:rPr>
              </w:ins>
            </m:ctrlPr>
          </m:sSubPr>
          <m:e>
            <m:r>
              <w:ins w:id="648" w:author="Tim Tørnes Pedersen" w:date="2021-11-18T17:58:00Z">
                <w:rPr>
                  <w:rFonts w:ascii="Cambria Math" w:hAnsi="Cambria Math"/>
                </w:rPr>
                <m:t>​</m:t>
              </w:ins>
            </m:r>
          </m:e>
          <m:sub>
            <m:r>
              <w:ins w:id="649" w:author="Tim Tørnes Pedersen" w:date="2021-11-18T17:58:00Z">
                <w:rPr>
                  <w:rFonts w:ascii="Cambria Math" w:hAnsi="Cambria Math"/>
                </w:rPr>
                <m:t>2</m:t>
              </w:ins>
            </m:r>
          </m:sub>
        </m:sSub>
      </m:oMath>
      <w:ins w:id="650" w:author="Tim Tørnes Pedersen" w:date="2021-11-18T17:58:00Z">
        <w:r>
          <w:t xml:space="preserve"> emitting surplus power moves between these countries depending on where national emission reduction targets are tightened the most. In this region of Europe renewable resources are short in supply, especially in Poland, and the strong correlation could indicate that the respective countries somehow are dependent on a pool of potential but dirty power exports . Another cluster with similar dynamics is found </w:t>
        </w:r>
        <w:r>
          <w:lastRenderedPageBreak/>
          <w:t>in southeastern Europe between the countries Greece, Bosnia-Herzegovina, Albania, Montenegro, and Serbia. The correlation pattern here is however not easily interpreted.</w:t>
        </w:r>
      </w:ins>
    </w:p>
    <w:p w14:paraId="02364457" w14:textId="77777777" w:rsidR="007D446A" w:rsidRDefault="007D446A" w:rsidP="007D446A">
      <w:pPr>
        <w:pStyle w:val="BodyText"/>
        <w:rPr>
          <w:ins w:id="651" w:author="Tim Tørnes Pedersen" w:date="2021-11-18T17:58:00Z"/>
        </w:rPr>
      </w:pPr>
      <w:ins w:id="652" w:author="Tim Tørnes Pedersen" w:date="2021-11-18T17:58:00Z">
        <w:r>
          <w:rPr>
            <w:noProof/>
          </w:rPr>
          <w:drawing>
            <wp:inline distT="0" distB="0" distL="0" distR="0" wp14:anchorId="326B8485" wp14:editId="30B036ED">
              <wp:extent cx="5920740" cy="2213610"/>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unused_co2_2030_elec_f.jpeg"/>
                      <pic:cNvPicPr>
                        <a:picLocks noChangeAspect="1" noChangeArrowheads="1"/>
                      </pic:cNvPicPr>
                    </pic:nvPicPr>
                    <pic:blipFill rotWithShape="1">
                      <a:blip r:embed="rId22"/>
                      <a:srcRect t="11788" r="8698"/>
                      <a:stretch/>
                    </pic:blipFill>
                    <pic:spPr bwMode="auto">
                      <a:xfrm>
                        <a:off x="0" y="0"/>
                        <a:ext cx="5921799" cy="221400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E9A5FA" wp14:editId="18913599">
              <wp:extent cx="5334000" cy="1702229"/>
              <wp:effectExtent l="0" t="0" r="0" b="0"/>
              <wp:docPr id="13"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vs_co2_['PL', 'NL', 'AT', 'FI', 'SE'].jpeg"/>
                      <pic:cNvPicPr>
                        <a:picLocks noChangeAspect="1" noChangeArrowheads="1"/>
                      </pic:cNvPicPr>
                    </pic:nvPicPr>
                    <pic:blipFill>
                      <a:blip r:embed="rId23"/>
                      <a:stretch>
                        <a:fillRect/>
                      </a:stretch>
                    </pic:blipFill>
                    <pic:spPr bwMode="auto">
                      <a:xfrm>
                        <a:off x="0" y="0"/>
                        <a:ext cx="5334000" cy="1702229"/>
                      </a:xfrm>
                      <a:prstGeom prst="rect">
                        <a:avLst/>
                      </a:prstGeom>
                      <a:noFill/>
                      <a:ln w="9525">
                        <a:noFill/>
                        <a:headEnd/>
                        <a:tailEnd/>
                      </a:ln>
                    </pic:spPr>
                  </pic:pic>
                </a:graphicData>
              </a:graphic>
            </wp:inline>
          </w:drawing>
        </w:r>
      </w:ins>
    </w:p>
    <w:p w14:paraId="76E87F51" w14:textId="77777777" w:rsidR="007D446A" w:rsidRDefault="007D446A" w:rsidP="007D446A">
      <w:pPr>
        <w:pStyle w:val="BodyText"/>
        <w:rPr>
          <w:ins w:id="653" w:author="Tim Tørnes Pedersen" w:date="2021-11-18T17:58:00Z"/>
        </w:rPr>
      </w:pPr>
      <w:ins w:id="654" w:author="Tim Tørnes Pedersen" w:date="2021-11-18T17:58:00Z">
        <w:r>
          <w:t>In this study, CO</w:t>
        </w:r>
      </w:ins>
      <m:oMath>
        <m:sSub>
          <m:sSubPr>
            <m:ctrlPr>
              <w:ins w:id="655" w:author="Tim Tørnes Pedersen" w:date="2021-11-18T17:58:00Z">
                <w:rPr>
                  <w:rFonts w:ascii="Cambria Math" w:hAnsi="Cambria Math"/>
                </w:rPr>
              </w:ins>
            </m:ctrlPr>
          </m:sSubPr>
          <m:e>
            <m:r>
              <w:ins w:id="656" w:author="Tim Tørnes Pedersen" w:date="2021-11-18T17:58:00Z">
                <w:rPr>
                  <w:rFonts w:ascii="Cambria Math" w:hAnsi="Cambria Math"/>
                </w:rPr>
                <m:t>​</m:t>
              </w:ins>
            </m:r>
          </m:e>
          <m:sub>
            <m:r>
              <w:ins w:id="657" w:author="Tim Tørnes Pedersen" w:date="2021-11-18T17:58:00Z">
                <w:rPr>
                  <w:rFonts w:ascii="Cambria Math" w:hAnsi="Cambria Math"/>
                </w:rPr>
                <m:t>2</m:t>
              </w:ins>
            </m:r>
          </m:sub>
        </m:sSub>
      </m:oMath>
      <w:ins w:id="658" w:author="Tim Tørnes Pedersen" w:date="2021-11-18T17:58:00Z">
        <w:r>
          <w:t xml:space="preserve"> reduction targets were assigned to countries giving the countries the option to either use all allowable emission or simply leave them unused if it is economically optimal. The top panel of Figure </w:t>
        </w:r>
        <w:r>
          <w:fldChar w:fldCharType="begin"/>
        </w:r>
        <w:r>
          <w:instrText xml:space="preserve"> HYPERLINK \l "fig:unused_co2" \h </w:instrText>
        </w:r>
        <w:r>
          <w:fldChar w:fldCharType="separate"/>
        </w:r>
        <w:r>
          <w:rPr>
            <w:rStyle w:val="Hyperlink"/>
          </w:rPr>
          <w:t>[fig:unused_co2]</w:t>
        </w:r>
        <w:r>
          <w:rPr>
            <w:rStyle w:val="Hyperlink"/>
          </w:rPr>
          <w:fldChar w:fldCharType="end"/>
        </w:r>
        <w:r>
          <w:t xml:space="preserve"> shows a box plot of the utilization of the national reduction targets for the individual countries across all configurations of national reduction target allocations. Here, a value of 100% means that the country is emitting as much CO</w:t>
        </w:r>
      </w:ins>
      <m:oMath>
        <m:sSub>
          <m:sSubPr>
            <m:ctrlPr>
              <w:ins w:id="659" w:author="Tim Tørnes Pedersen" w:date="2021-11-18T17:58:00Z">
                <w:rPr>
                  <w:rFonts w:ascii="Cambria Math" w:hAnsi="Cambria Math"/>
                </w:rPr>
              </w:ins>
            </m:ctrlPr>
          </m:sSubPr>
          <m:e>
            <m:r>
              <w:ins w:id="660" w:author="Tim Tørnes Pedersen" w:date="2021-11-18T17:58:00Z">
                <w:rPr>
                  <w:rFonts w:ascii="Cambria Math" w:hAnsi="Cambria Math"/>
                </w:rPr>
                <m:t>​</m:t>
              </w:ins>
            </m:r>
          </m:e>
          <m:sub>
            <m:r>
              <w:ins w:id="661" w:author="Tim Tørnes Pedersen" w:date="2021-11-18T17:58:00Z">
                <w:rPr>
                  <w:rFonts w:ascii="Cambria Math" w:hAnsi="Cambria Math"/>
                </w:rPr>
                <m:t>2</m:t>
              </w:ins>
            </m:r>
          </m:sub>
        </m:sSub>
      </m:oMath>
      <w:ins w:id="662" w:author="Tim Tørnes Pedersen" w:date="2021-11-18T17:58:00Z">
        <w:r>
          <w:t xml:space="preserve"> as their reduction target allows, whereas 0% indicates that the country has no emissions although the CO</w:t>
        </w:r>
      </w:ins>
      <m:oMath>
        <m:sSub>
          <m:sSubPr>
            <m:ctrlPr>
              <w:ins w:id="663" w:author="Tim Tørnes Pedersen" w:date="2021-11-18T17:58:00Z">
                <w:rPr>
                  <w:rFonts w:ascii="Cambria Math" w:hAnsi="Cambria Math"/>
                </w:rPr>
              </w:ins>
            </m:ctrlPr>
          </m:sSubPr>
          <m:e>
            <m:r>
              <w:ins w:id="664" w:author="Tim Tørnes Pedersen" w:date="2021-11-18T17:58:00Z">
                <w:rPr>
                  <w:rFonts w:ascii="Cambria Math" w:hAnsi="Cambria Math"/>
                </w:rPr>
                <m:t>​</m:t>
              </w:ins>
            </m:r>
          </m:e>
          <m:sub>
            <m:r>
              <w:ins w:id="665" w:author="Tim Tørnes Pedersen" w:date="2021-11-18T17:58:00Z">
                <w:rPr>
                  <w:rFonts w:ascii="Cambria Math" w:hAnsi="Cambria Math"/>
                </w:rPr>
                <m:t>2</m:t>
              </w:ins>
            </m:r>
          </m:sub>
        </m:sSub>
      </m:oMath>
      <w:ins w:id="666" w:author="Tim Tørnes Pedersen" w:date="2021-11-18T17:58:00Z">
        <w:r>
          <w:t xml:space="preserve"> reduction target is not 0. Below the box plot, the probability of full reduction target utilization has been shown for five illustrative countries </w:t>
        </w:r>
        <w:r>
          <w:fldChar w:fldCharType="begin"/>
        </w:r>
        <w:r>
          <w:instrText xml:space="preserve"> HYPERLINK \l "fig:unused_co2" \h </w:instrText>
        </w:r>
        <w:r>
          <w:fldChar w:fldCharType="separate"/>
        </w:r>
        <w:r>
          <w:rPr>
            <w:rStyle w:val="Hyperlink"/>
          </w:rPr>
          <w:t>[fig:unused_co2]</w:t>
        </w:r>
        <w:r>
          <w:rPr>
            <w:rStyle w:val="Hyperlink"/>
          </w:rPr>
          <w:fldChar w:fldCharType="end"/>
        </w:r>
        <w:r>
          <w:t>. It features three distinct behavioral patterns for the countries. The countries either a) emit as much as the national target allows no matter what, b) sometimes overperform on the target or c) never have any emission. These different patterns are clearly highlighted in the lower panels: Poland is seen always emitting as much as the national target allows. The Netherlands, Austria, and Finland can be seen to be frequently over-performing, with less than the allowable emissions. The curved lines appearing in these figures correspond to the countries capping-out at a certain emission level. Finland can be seen having a clear upper bound to how much CO</w:t>
        </w:r>
      </w:ins>
      <m:oMath>
        <m:sSub>
          <m:sSubPr>
            <m:ctrlPr>
              <w:ins w:id="667" w:author="Tim Tørnes Pedersen" w:date="2021-11-18T17:58:00Z">
                <w:rPr>
                  <w:rFonts w:ascii="Cambria Math" w:hAnsi="Cambria Math"/>
                </w:rPr>
              </w:ins>
            </m:ctrlPr>
          </m:sSubPr>
          <m:e>
            <m:r>
              <w:ins w:id="668" w:author="Tim Tørnes Pedersen" w:date="2021-11-18T17:58:00Z">
                <w:rPr>
                  <w:rFonts w:ascii="Cambria Math" w:hAnsi="Cambria Math"/>
                </w:rPr>
                <m:t>​</m:t>
              </w:ins>
            </m:r>
          </m:e>
          <m:sub>
            <m:r>
              <w:ins w:id="669" w:author="Tim Tørnes Pedersen" w:date="2021-11-18T17:58:00Z">
                <w:rPr>
                  <w:rFonts w:ascii="Cambria Math" w:hAnsi="Cambria Math"/>
                </w:rPr>
                <m:t>2</m:t>
              </w:ins>
            </m:r>
          </m:sub>
        </m:sSub>
      </m:oMath>
      <w:ins w:id="670" w:author="Tim Tørnes Pedersen" w:date="2021-11-18T17:58:00Z">
        <w:r>
          <w:t xml:space="preserve"> they will choose to emit, whereas Austria appears to have a wide range of possible outcomes available within the criteria used. This behavior is very likely a result of the strong correlation between Austria’s emissions with the emission from Germany and France found in Figure </w:t>
        </w:r>
        <w:r>
          <w:fldChar w:fldCharType="begin"/>
        </w:r>
        <w:r>
          <w:instrText xml:space="preserve"> HYPERLINK \l "fig:co2_correlation" \h </w:instrText>
        </w:r>
        <w:r>
          <w:fldChar w:fldCharType="separate"/>
        </w:r>
        <w:r>
          <w:rPr>
            <w:rStyle w:val="Hyperlink"/>
          </w:rPr>
          <w:t>[fig:co2_correlation]</w:t>
        </w:r>
        <w:r>
          <w:rPr>
            <w:rStyle w:val="Hyperlink"/>
          </w:rPr>
          <w:fldChar w:fldCharType="end"/>
        </w:r>
        <w:r>
          <w:t xml:space="preserve">. In configurations where Germany is using less than their assigned </w:t>
        </w:r>
        <w:r>
          <w:lastRenderedPageBreak/>
          <w:t>emissions, Austria is providing dispatchable power and therefore itself has higher emissions. In scenarios where Germany and its neighbors have high allowable emissions, the demand for power imports from Austria drops, and it becomes cost-optimal for Austria not to use all the assigned emissions.</w:t>
        </w:r>
      </w:ins>
    </w:p>
    <w:p w14:paraId="50692BBB" w14:textId="77777777" w:rsidR="007D446A" w:rsidRDefault="007D446A" w:rsidP="007D446A">
      <w:pPr>
        <w:pStyle w:val="BodyText"/>
        <w:rPr>
          <w:ins w:id="671" w:author="Tim Tørnes Pedersen" w:date="2021-11-18T17:58:00Z"/>
        </w:rPr>
      </w:pPr>
      <w:ins w:id="672" w:author="Tim Tørnes Pedersen" w:date="2021-11-18T17:58:00Z">
        <w:r>
          <w:t>Studying how the five CO</w:t>
        </w:r>
      </w:ins>
      <m:oMath>
        <m:sSub>
          <m:sSubPr>
            <m:ctrlPr>
              <w:ins w:id="673" w:author="Tim Tørnes Pedersen" w:date="2021-11-18T17:58:00Z">
                <w:rPr>
                  <w:rFonts w:ascii="Cambria Math" w:hAnsi="Cambria Math"/>
                </w:rPr>
              </w:ins>
            </m:ctrlPr>
          </m:sSubPr>
          <m:e>
            <m:r>
              <w:ins w:id="674" w:author="Tim Tørnes Pedersen" w:date="2021-11-18T17:58:00Z">
                <w:rPr>
                  <w:rFonts w:ascii="Cambria Math" w:hAnsi="Cambria Math"/>
                </w:rPr>
                <m:t>​</m:t>
              </w:ins>
            </m:r>
          </m:e>
          <m:sub>
            <m:r>
              <w:ins w:id="675" w:author="Tim Tørnes Pedersen" w:date="2021-11-18T17:58:00Z">
                <w:rPr>
                  <w:rFonts w:ascii="Cambria Math" w:hAnsi="Cambria Math"/>
                </w:rPr>
                <m:t>2</m:t>
              </w:ins>
            </m:r>
          </m:sub>
        </m:sSub>
      </m:oMath>
      <w:ins w:id="676" w:author="Tim Tørnes Pedersen" w:date="2021-11-18T17:58:00Z">
        <w:r>
          <w:t xml:space="preserve"> allocation approaches from Table </w:t>
        </w:r>
        <w:r>
          <w:fldChar w:fldCharType="begin"/>
        </w:r>
        <w:r>
          <w:instrText xml:space="preserve"> HYPERLINK \l "tab:scenarios" \h </w:instrText>
        </w:r>
        <w:r>
          <w:fldChar w:fldCharType="separate"/>
        </w:r>
        <w:r>
          <w:rPr>
            <w:rStyle w:val="Hyperlink"/>
          </w:rPr>
          <w:t>[tab:scenarios]</w:t>
        </w:r>
        <w:r>
          <w:rPr>
            <w:rStyle w:val="Hyperlink"/>
          </w:rPr>
          <w:fldChar w:fldCharType="end"/>
        </w:r>
        <w:r>
          <w:t xml:space="preserve"> are distributed on Figure </w:t>
        </w:r>
        <w:r>
          <w:fldChar w:fldCharType="begin"/>
        </w:r>
        <w:r>
          <w:instrText xml:space="preserve"> HYPERLINK \l "fig:unused_co2" \h </w:instrText>
        </w:r>
        <w:r>
          <w:fldChar w:fldCharType="separate"/>
        </w:r>
        <w:r>
          <w:rPr>
            <w:rStyle w:val="Hyperlink"/>
          </w:rPr>
          <w:t>[fig:unused_co2]</w:t>
        </w:r>
        <w:r>
          <w:rPr>
            <w:rStyle w:val="Hyperlink"/>
          </w:rPr>
          <w:fldChar w:fldCharType="end"/>
        </w:r>
        <w:r>
          <w:t xml:space="preserve"> reveals that the Efficiency approach ensures that all national emission quotas are utilized 100%. In the Efficiency scheme no country is assigned more emissions than needed, whereas the other allocation approaches result in inefficient allocations increasing total system cost. Especially the Grandfathering scheme leads to a large share of assigned emissions being left unused. It should be noted, that as only the electricity sector is considered in this research, the 55% reduction target provides a somewhat conservative benchmark, considering that the electricity sector is expected to be the first to be decarbonized. As several countries already have decarbonized their electricity sector to a high extent, they can be expected to find it economically optimal to avoid using all the emissions they are assigned. Norway, Sweden and Switzerland can be seen to refrain from using their allocated emissions in most configurations of national reduction target allocations. This is in accordance with the findings shown in Figure </w:t>
        </w:r>
        <w:r>
          <w:fldChar w:fldCharType="begin"/>
        </w:r>
        <w:r>
          <w:instrText xml:space="preserve"> HYPERLINK \l "fig:co2_mwh_box" \h </w:instrText>
        </w:r>
        <w:r>
          <w:fldChar w:fldCharType="separate"/>
        </w:r>
        <w:r>
          <w:rPr>
            <w:rStyle w:val="Hyperlink"/>
          </w:rPr>
          <w:t>[fig:co2_mwh_box]</w:t>
        </w:r>
        <w:r>
          <w:rPr>
            <w:rStyle w:val="Hyperlink"/>
          </w:rPr>
          <w:fldChar w:fldCharType="end"/>
        </w:r>
        <w:r>
          <w:t>.</w:t>
        </w:r>
        <w:r>
          <w:br/>
        </w:r>
      </w:ins>
    </w:p>
    <w:p w14:paraId="6DBF85AA" w14:textId="77777777" w:rsidR="007D446A" w:rsidRDefault="007D446A" w:rsidP="007D446A">
      <w:pPr>
        <w:pStyle w:val="BodyText"/>
        <w:rPr>
          <w:ins w:id="677" w:author="Tim Tørnes Pedersen" w:date="2021-11-18T17:58:00Z"/>
        </w:rPr>
      </w:pPr>
      <w:ins w:id="678" w:author="Tim Tørnes Pedersen" w:date="2021-11-18T17:58:00Z">
        <w:r>
          <w:rPr>
            <w:noProof/>
          </w:rPr>
          <w:lastRenderedPageBreak/>
          <w:drawing>
            <wp:inline distT="0" distB="0" distL="0" distR="0" wp14:anchorId="15C1F6E4" wp14:editId="713443FC">
              <wp:extent cx="5749290" cy="2247900"/>
              <wp:effectExtent l="0" t="0" r="3810" b="0"/>
              <wp:docPr id="14"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price_2030_elec_f.jpeg"/>
                      <pic:cNvPicPr>
                        <a:picLocks noChangeAspect="1" noChangeArrowheads="1"/>
                      </pic:cNvPicPr>
                    </pic:nvPicPr>
                    <pic:blipFill rotWithShape="1">
                      <a:blip r:embed="rId24"/>
                      <a:srcRect t="8841" r="8484"/>
                      <a:stretch/>
                    </pic:blipFill>
                    <pic:spPr bwMode="auto">
                      <a:xfrm>
                        <a:off x="0" y="0"/>
                        <a:ext cx="5750321" cy="22483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39C1B41" wp14:editId="5E2A2A48">
              <wp:extent cx="5863590" cy="2727960"/>
              <wp:effectExtent l="0" t="0" r="3810" b="2540"/>
              <wp:docPr id="15"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elec_price_2030_elec_f.jpeg"/>
                      <pic:cNvPicPr>
                        <a:picLocks noChangeAspect="1" noChangeArrowheads="1"/>
                      </pic:cNvPicPr>
                    </pic:nvPicPr>
                    <pic:blipFill rotWithShape="1">
                      <a:blip r:embed="rId25"/>
                      <a:srcRect r="8484"/>
                      <a:stretch/>
                    </pic:blipFill>
                    <pic:spPr bwMode="auto">
                      <a:xfrm>
                        <a:off x="0" y="0"/>
                        <a:ext cx="5864639" cy="272844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777B7B4" w14:textId="77777777" w:rsidR="007D446A" w:rsidRDefault="007D446A" w:rsidP="007D446A">
      <w:pPr>
        <w:pStyle w:val="BodyText"/>
        <w:rPr>
          <w:ins w:id="679" w:author="Tim Tørnes Pedersen" w:date="2021-11-18T17:58:00Z"/>
        </w:rPr>
      </w:pPr>
      <w:ins w:id="680" w:author="Tim Tørnes Pedersen" w:date="2021-11-18T17:58:00Z">
        <w:r>
          <w:t>Imposing a limit on national CO</w:t>
        </w:r>
      </w:ins>
      <m:oMath>
        <m:sSub>
          <m:sSubPr>
            <m:ctrlPr>
              <w:ins w:id="681" w:author="Tim Tørnes Pedersen" w:date="2021-11-18T17:58:00Z">
                <w:rPr>
                  <w:rFonts w:ascii="Cambria Math" w:hAnsi="Cambria Math"/>
                </w:rPr>
              </w:ins>
            </m:ctrlPr>
          </m:sSubPr>
          <m:e>
            <m:r>
              <w:ins w:id="682" w:author="Tim Tørnes Pedersen" w:date="2021-11-18T17:58:00Z">
                <w:rPr>
                  <w:rFonts w:ascii="Cambria Math" w:hAnsi="Cambria Math"/>
                </w:rPr>
                <m:t>​</m:t>
              </w:ins>
            </m:r>
          </m:e>
          <m:sub>
            <m:r>
              <w:ins w:id="683" w:author="Tim Tørnes Pedersen" w:date="2021-11-18T17:58:00Z">
                <w:rPr>
                  <w:rFonts w:ascii="Cambria Math" w:hAnsi="Cambria Math"/>
                </w:rPr>
                <m:t>2</m:t>
              </w:ins>
            </m:r>
          </m:sub>
        </m:sSub>
      </m:oMath>
      <w:ins w:id="684" w:author="Tim Tørnes Pedersen" w:date="2021-11-18T17:58:00Z">
        <w:r>
          <w:t xml:space="preserve"> emissions naturally triggers a shadow price on emissions abatement. In a linear optimization model such as the one used in this paper, the Lagrange/Kuhn-Tucker multiplier of the national CO</w:t>
        </w:r>
      </w:ins>
      <m:oMath>
        <m:sSub>
          <m:sSubPr>
            <m:ctrlPr>
              <w:ins w:id="685" w:author="Tim Tørnes Pedersen" w:date="2021-11-18T17:58:00Z">
                <w:rPr>
                  <w:rFonts w:ascii="Cambria Math" w:hAnsi="Cambria Math"/>
                </w:rPr>
              </w:ins>
            </m:ctrlPr>
          </m:sSubPr>
          <m:e>
            <m:r>
              <w:ins w:id="686" w:author="Tim Tørnes Pedersen" w:date="2021-11-18T17:58:00Z">
                <w:rPr>
                  <w:rFonts w:ascii="Cambria Math" w:hAnsi="Cambria Math"/>
                </w:rPr>
                <m:t>​</m:t>
              </w:ins>
            </m:r>
          </m:e>
          <m:sub>
            <m:r>
              <w:ins w:id="687" w:author="Tim Tørnes Pedersen" w:date="2021-11-18T17:58:00Z">
                <w:rPr>
                  <w:rFonts w:ascii="Cambria Math" w:hAnsi="Cambria Math"/>
                </w:rPr>
                <m:t>2</m:t>
              </w:ins>
            </m:r>
          </m:sub>
        </m:sSub>
      </m:oMath>
      <w:ins w:id="688" w:author="Tim Tørnes Pedersen" w:date="2021-11-18T17:58:00Z">
        <w:r>
          <w:t xml:space="preserve"> constraints serves as a proxy for the national CO</w:t>
        </w:r>
      </w:ins>
      <m:oMath>
        <m:sSub>
          <m:sSubPr>
            <m:ctrlPr>
              <w:ins w:id="689" w:author="Tim Tørnes Pedersen" w:date="2021-11-18T17:58:00Z">
                <w:rPr>
                  <w:rFonts w:ascii="Cambria Math" w:hAnsi="Cambria Math"/>
                </w:rPr>
              </w:ins>
            </m:ctrlPr>
          </m:sSubPr>
          <m:e>
            <m:r>
              <w:ins w:id="690" w:author="Tim Tørnes Pedersen" w:date="2021-11-18T17:58:00Z">
                <w:rPr>
                  <w:rFonts w:ascii="Cambria Math" w:hAnsi="Cambria Math"/>
                </w:rPr>
                <m:t>​</m:t>
              </w:ins>
            </m:r>
          </m:e>
          <m:sub>
            <m:r>
              <w:ins w:id="691" w:author="Tim Tørnes Pedersen" w:date="2021-11-18T17:58:00Z">
                <w:rPr>
                  <w:rFonts w:ascii="Cambria Math" w:hAnsi="Cambria Math"/>
                </w:rPr>
                <m:t>2</m:t>
              </w:ins>
            </m:r>
          </m:sub>
        </m:sSub>
      </m:oMath>
      <w:ins w:id="692" w:author="Tim Tørnes Pedersen" w:date="2021-11-18T17:58:00Z">
        <w:r>
          <w:t xml:space="preserve"> abatement cost. The Lagrange multiplier measures the change in objective function value caused by a change in the given constraint. Thus, the Lagrange multiplier associated with the national emission limits measures the increase in total system costs, when the given node is constrained on its emissions. CO</w:t>
        </w:r>
      </w:ins>
      <m:oMath>
        <m:sSub>
          <m:sSubPr>
            <m:ctrlPr>
              <w:ins w:id="693" w:author="Tim Tørnes Pedersen" w:date="2021-11-18T17:58:00Z">
                <w:rPr>
                  <w:rFonts w:ascii="Cambria Math" w:hAnsi="Cambria Math"/>
                </w:rPr>
              </w:ins>
            </m:ctrlPr>
          </m:sSubPr>
          <m:e>
            <m:r>
              <w:ins w:id="694" w:author="Tim Tørnes Pedersen" w:date="2021-11-18T17:58:00Z">
                <w:rPr>
                  <w:rFonts w:ascii="Cambria Math" w:hAnsi="Cambria Math"/>
                </w:rPr>
                <m:t>​</m:t>
              </w:ins>
            </m:r>
          </m:e>
          <m:sub>
            <m:r>
              <w:ins w:id="695" w:author="Tim Tørnes Pedersen" w:date="2021-11-18T17:58:00Z">
                <w:rPr>
                  <w:rFonts w:ascii="Cambria Math" w:hAnsi="Cambria Math"/>
                </w:rPr>
                <m:t>2</m:t>
              </w:ins>
            </m:r>
          </m:sub>
        </m:sSub>
      </m:oMath>
      <w:ins w:id="696" w:author="Tim Tørnes Pedersen" w:date="2021-11-18T17:58:00Z">
        <w:r>
          <w:t xml:space="preserve"> abatement costs for all modeled configurations and approaches are shown in the top panel of Figure </w:t>
        </w:r>
        <w:r>
          <w:fldChar w:fldCharType="begin"/>
        </w:r>
        <w:r>
          <w:instrText xml:space="preserve"> HYPERLINK \l "fig:prices" \h </w:instrText>
        </w:r>
        <w:r>
          <w:fldChar w:fldCharType="separate"/>
        </w:r>
        <w:r>
          <w:rPr>
            <w:rStyle w:val="Hyperlink"/>
          </w:rPr>
          <w:t>[fig:prices]</w:t>
        </w:r>
        <w:r>
          <w:rPr>
            <w:rStyle w:val="Hyperlink"/>
          </w:rPr>
          <w:fldChar w:fldCharType="end"/>
        </w:r>
        <w:r>
          <w:t xml:space="preserve">. Equivalently, the hourly national electricity price can be found as the Lagrange multiplier value of the national energy balance constraints. Average electricity prices are shown on the lower panel of Figure </w:t>
        </w:r>
        <w:r>
          <w:fldChar w:fldCharType="begin"/>
        </w:r>
        <w:r>
          <w:instrText xml:space="preserve"> HYPERLINK \l "fig:prices" \h </w:instrText>
        </w:r>
        <w:r>
          <w:fldChar w:fldCharType="separate"/>
        </w:r>
        <w:r>
          <w:rPr>
            <w:rStyle w:val="Hyperlink"/>
          </w:rPr>
          <w:t>[fig:prices]</w:t>
        </w:r>
        <w:r>
          <w:rPr>
            <w:rStyle w:val="Hyperlink"/>
          </w:rPr>
          <w:fldChar w:fldCharType="end"/>
        </w:r>
        <w:r>
          <w:t>. For the formulation of the linear optimization problem, including the national CO</w:t>
        </w:r>
      </w:ins>
      <m:oMath>
        <m:sSub>
          <m:sSubPr>
            <m:ctrlPr>
              <w:ins w:id="697" w:author="Tim Tørnes Pedersen" w:date="2021-11-18T17:58:00Z">
                <w:rPr>
                  <w:rFonts w:ascii="Cambria Math" w:hAnsi="Cambria Math"/>
                </w:rPr>
              </w:ins>
            </m:ctrlPr>
          </m:sSubPr>
          <m:e>
            <m:r>
              <w:ins w:id="698" w:author="Tim Tørnes Pedersen" w:date="2021-11-18T17:58:00Z">
                <w:rPr>
                  <w:rFonts w:ascii="Cambria Math" w:hAnsi="Cambria Math"/>
                </w:rPr>
                <m:t>​</m:t>
              </w:ins>
            </m:r>
          </m:e>
          <m:sub>
            <m:r>
              <w:ins w:id="699" w:author="Tim Tørnes Pedersen" w:date="2021-11-18T17:58:00Z">
                <w:rPr>
                  <w:rFonts w:ascii="Cambria Math" w:hAnsi="Cambria Math"/>
                </w:rPr>
                <m:t>2</m:t>
              </w:ins>
            </m:r>
          </m:sub>
        </m:sSub>
      </m:oMath>
      <w:ins w:id="700" w:author="Tim Tørnes Pedersen" w:date="2021-11-18T17:58:00Z">
        <w:r>
          <w:t xml:space="preserve"> constraint, and the nodal energy balance constraints, refer to the appendix.</w:t>
        </w:r>
        <w:r>
          <w:br/>
          <w:t>CO</w:t>
        </w:r>
      </w:ins>
      <m:oMath>
        <m:sSub>
          <m:sSubPr>
            <m:ctrlPr>
              <w:ins w:id="701" w:author="Tim Tørnes Pedersen" w:date="2021-11-18T17:58:00Z">
                <w:rPr>
                  <w:rFonts w:ascii="Cambria Math" w:hAnsi="Cambria Math"/>
                </w:rPr>
              </w:ins>
            </m:ctrlPr>
          </m:sSubPr>
          <m:e>
            <m:r>
              <w:ins w:id="702" w:author="Tim Tørnes Pedersen" w:date="2021-11-18T17:58:00Z">
                <w:rPr>
                  <w:rFonts w:ascii="Cambria Math" w:hAnsi="Cambria Math"/>
                </w:rPr>
                <m:t>​</m:t>
              </w:ins>
            </m:r>
          </m:e>
          <m:sub>
            <m:r>
              <w:ins w:id="703" w:author="Tim Tørnes Pedersen" w:date="2021-11-18T17:58:00Z">
                <w:rPr>
                  <w:rFonts w:ascii="Cambria Math" w:hAnsi="Cambria Math"/>
                </w:rPr>
                <m:t>2</m:t>
              </w:ins>
            </m:r>
          </m:sub>
        </m:sSub>
      </m:oMath>
      <w:ins w:id="704" w:author="Tim Tørnes Pedersen" w:date="2021-11-18T17:58:00Z">
        <w:r>
          <w:t xml:space="preserve"> abatement costs are highly dependent on national CO</w:t>
        </w:r>
      </w:ins>
      <m:oMath>
        <m:sSub>
          <m:sSubPr>
            <m:ctrlPr>
              <w:ins w:id="705" w:author="Tim Tørnes Pedersen" w:date="2021-11-18T17:58:00Z">
                <w:rPr>
                  <w:rFonts w:ascii="Cambria Math" w:hAnsi="Cambria Math"/>
                </w:rPr>
              </w:ins>
            </m:ctrlPr>
          </m:sSubPr>
          <m:e>
            <m:r>
              <w:ins w:id="706" w:author="Tim Tørnes Pedersen" w:date="2021-11-18T17:58:00Z">
                <w:rPr>
                  <w:rFonts w:ascii="Cambria Math" w:hAnsi="Cambria Math"/>
                </w:rPr>
                <m:t>​</m:t>
              </w:ins>
            </m:r>
          </m:e>
          <m:sub>
            <m:r>
              <w:ins w:id="707" w:author="Tim Tørnes Pedersen" w:date="2021-11-18T17:58:00Z">
                <w:rPr>
                  <w:rFonts w:ascii="Cambria Math" w:hAnsi="Cambria Math"/>
                </w:rPr>
                <m:t>2</m:t>
              </w:ins>
            </m:r>
          </m:sub>
        </m:sSub>
      </m:oMath>
      <w:ins w:id="708" w:author="Tim Tørnes Pedersen" w:date="2021-11-18T17:58:00Z">
        <w:r>
          <w:t xml:space="preserve"> reduction targets and the availability of renewable or low-carbon resources. An abatement cost will only occur if the national emission reduction constraint is binding. Thus, in a scenario where a given country is only utilizing parts of the allocated CO</w:t>
        </w:r>
      </w:ins>
      <m:oMath>
        <m:sSub>
          <m:sSubPr>
            <m:ctrlPr>
              <w:ins w:id="709" w:author="Tim Tørnes Pedersen" w:date="2021-11-18T17:58:00Z">
                <w:rPr>
                  <w:rFonts w:ascii="Cambria Math" w:hAnsi="Cambria Math"/>
                </w:rPr>
              </w:ins>
            </m:ctrlPr>
          </m:sSubPr>
          <m:e>
            <m:r>
              <w:ins w:id="710" w:author="Tim Tørnes Pedersen" w:date="2021-11-18T17:58:00Z">
                <w:rPr>
                  <w:rFonts w:ascii="Cambria Math" w:hAnsi="Cambria Math"/>
                </w:rPr>
                <m:t>​</m:t>
              </w:ins>
            </m:r>
          </m:e>
          <m:sub>
            <m:r>
              <w:ins w:id="711" w:author="Tim Tørnes Pedersen" w:date="2021-11-18T17:58:00Z">
                <w:rPr>
                  <w:rFonts w:ascii="Cambria Math" w:hAnsi="Cambria Math"/>
                </w:rPr>
                <m:t>2</m:t>
              </w:ins>
            </m:r>
          </m:sub>
        </m:sSub>
      </m:oMath>
      <w:ins w:id="712" w:author="Tim Tørnes Pedersen" w:date="2021-11-18T17:58:00Z">
        <w:r>
          <w:t xml:space="preserve"> quota, an abatement cost of 0 will be </w:t>
        </w:r>
        <w:r>
          <w:lastRenderedPageBreak/>
          <w:t xml:space="preserve">obtained. In Figure </w:t>
        </w:r>
        <w:r>
          <w:fldChar w:fldCharType="begin"/>
        </w:r>
        <w:r>
          <w:instrText xml:space="preserve"> HYPERLINK \l "fig:unused_co2" \h </w:instrText>
        </w:r>
        <w:r>
          <w:fldChar w:fldCharType="separate"/>
        </w:r>
        <w:r>
          <w:rPr>
            <w:rStyle w:val="Hyperlink"/>
          </w:rPr>
          <w:t>[fig:unused_co2]</w:t>
        </w:r>
        <w:r>
          <w:rPr>
            <w:rStyle w:val="Hyperlink"/>
          </w:rPr>
          <w:fldChar w:fldCharType="end"/>
        </w:r>
        <w:r>
          <w:t xml:space="preserve"> it is seen that a large number of the model countries are not utilizing the entire share of allocated emissions. Therefore, CO</w:t>
        </w:r>
      </w:ins>
      <m:oMath>
        <m:sSub>
          <m:sSubPr>
            <m:ctrlPr>
              <w:ins w:id="713" w:author="Tim Tørnes Pedersen" w:date="2021-11-18T17:58:00Z">
                <w:rPr>
                  <w:rFonts w:ascii="Cambria Math" w:hAnsi="Cambria Math"/>
                </w:rPr>
              </w:ins>
            </m:ctrlPr>
          </m:sSubPr>
          <m:e>
            <m:r>
              <w:ins w:id="714" w:author="Tim Tørnes Pedersen" w:date="2021-11-18T17:58:00Z">
                <w:rPr>
                  <w:rFonts w:ascii="Cambria Math" w:hAnsi="Cambria Math"/>
                </w:rPr>
                <m:t>​</m:t>
              </w:ins>
            </m:r>
          </m:e>
          <m:sub>
            <m:r>
              <w:ins w:id="715" w:author="Tim Tørnes Pedersen" w:date="2021-11-18T17:58:00Z">
                <w:rPr>
                  <w:rFonts w:ascii="Cambria Math" w:hAnsi="Cambria Math"/>
                </w:rPr>
                <m:t>2</m:t>
              </w:ins>
            </m:r>
          </m:sub>
        </m:sSub>
      </m:oMath>
      <w:ins w:id="716" w:author="Tim Tørnes Pedersen" w:date="2021-11-18T17:58:00Z">
        <w:r>
          <w:t xml:space="preserve"> abatement costs of zero are seen for several countries in many of the outcomes in Figure </w:t>
        </w:r>
        <w:r>
          <w:fldChar w:fldCharType="begin"/>
        </w:r>
        <w:r>
          <w:instrText xml:space="preserve"> HYPERLINK \l "fig:prices" \h </w:instrText>
        </w:r>
        <w:r>
          <w:fldChar w:fldCharType="separate"/>
        </w:r>
        <w:r>
          <w:rPr>
            <w:rStyle w:val="Hyperlink"/>
          </w:rPr>
          <w:t>[fig:prices]</w:t>
        </w:r>
        <w:r>
          <w:rPr>
            <w:rStyle w:val="Hyperlink"/>
          </w:rPr>
          <w:fldChar w:fldCharType="end"/>
        </w:r>
        <w:r>
          <w:t xml:space="preserve">. Comparing the group of countries, which are observed to always utilize their allocated emissions (see Figure </w:t>
        </w:r>
        <w:r>
          <w:fldChar w:fldCharType="begin"/>
        </w:r>
        <w:r>
          <w:instrText xml:space="preserve"> HYPERLINK \l "fig:unused_co2" \h </w:instrText>
        </w:r>
        <w:r>
          <w:fldChar w:fldCharType="separate"/>
        </w:r>
        <w:r>
          <w:rPr>
            <w:rStyle w:val="Hyperlink"/>
          </w:rPr>
          <w:t>[fig:unused_co2]</w:t>
        </w:r>
        <w:r>
          <w:rPr>
            <w:rStyle w:val="Hyperlink"/>
          </w:rPr>
          <w:fldChar w:fldCharType="end"/>
        </w:r>
        <w:r>
          <w:t>), with the CO</w:t>
        </w:r>
      </w:ins>
      <m:oMath>
        <m:sSub>
          <m:sSubPr>
            <m:ctrlPr>
              <w:ins w:id="717" w:author="Tim Tørnes Pedersen" w:date="2021-11-18T17:58:00Z">
                <w:rPr>
                  <w:rFonts w:ascii="Cambria Math" w:hAnsi="Cambria Math"/>
                </w:rPr>
              </w:ins>
            </m:ctrlPr>
          </m:sSubPr>
          <m:e>
            <m:r>
              <w:ins w:id="718" w:author="Tim Tørnes Pedersen" w:date="2021-11-18T17:58:00Z">
                <w:rPr>
                  <w:rFonts w:ascii="Cambria Math" w:hAnsi="Cambria Math"/>
                </w:rPr>
                <m:t>​</m:t>
              </w:ins>
            </m:r>
          </m:e>
          <m:sub>
            <m:r>
              <w:ins w:id="719" w:author="Tim Tørnes Pedersen" w:date="2021-11-18T17:58:00Z">
                <w:rPr>
                  <w:rFonts w:ascii="Cambria Math" w:hAnsi="Cambria Math"/>
                </w:rPr>
                <m:t>2</m:t>
              </w:ins>
            </m:r>
          </m:sub>
        </m:sSub>
      </m:oMath>
      <w:ins w:id="720" w:author="Tim Tørnes Pedersen" w:date="2021-11-18T17:58:00Z">
        <w:r>
          <w:t xml:space="preserve"> abatement costs on Figure </w:t>
        </w:r>
        <w:r>
          <w:fldChar w:fldCharType="begin"/>
        </w:r>
        <w:r>
          <w:instrText xml:space="preserve"> HYPERLINK \l "fig:prices" \h </w:instrText>
        </w:r>
        <w:r>
          <w:fldChar w:fldCharType="separate"/>
        </w:r>
        <w:r>
          <w:rPr>
            <w:rStyle w:val="Hyperlink"/>
          </w:rPr>
          <w:t>[fig:prices]</w:t>
        </w:r>
        <w:r>
          <w:rPr>
            <w:rStyle w:val="Hyperlink"/>
          </w:rPr>
          <w:fldChar w:fldCharType="end"/>
        </w:r>
        <w:r>
          <w:t>, these countries are seen to always have non-zero abatement cost. The abatement costs for these countries are ranging from €30 to €40 per ton CO</w:t>
        </w:r>
      </w:ins>
      <m:oMath>
        <m:sSub>
          <m:sSubPr>
            <m:ctrlPr>
              <w:ins w:id="721" w:author="Tim Tørnes Pedersen" w:date="2021-11-18T17:58:00Z">
                <w:rPr>
                  <w:rFonts w:ascii="Cambria Math" w:hAnsi="Cambria Math"/>
                </w:rPr>
              </w:ins>
            </m:ctrlPr>
          </m:sSubPr>
          <m:e>
            <m:r>
              <w:ins w:id="722" w:author="Tim Tørnes Pedersen" w:date="2021-11-18T17:58:00Z">
                <w:rPr>
                  <w:rFonts w:ascii="Cambria Math" w:hAnsi="Cambria Math"/>
                </w:rPr>
                <m:t>​</m:t>
              </w:ins>
            </m:r>
          </m:e>
          <m:sub>
            <m:r>
              <w:ins w:id="723" w:author="Tim Tørnes Pedersen" w:date="2021-11-18T17:58:00Z">
                <w:rPr>
                  <w:rFonts w:ascii="Cambria Math" w:hAnsi="Cambria Math"/>
                </w:rPr>
                <m:t>2</m:t>
              </w:ins>
            </m:r>
          </m:sub>
        </m:sSub>
      </m:oMath>
      <w:ins w:id="724" w:author="Tim Tørnes Pedersen" w:date="2021-11-18T17:58:00Z">
        <w:r>
          <w:t xml:space="preserve"> in most configurations of national reduction target allocations, but with outliers ranging much higher.</w:t>
        </w:r>
      </w:ins>
    </w:p>
    <w:p w14:paraId="76CF526C" w14:textId="77777777" w:rsidR="007D446A" w:rsidRDefault="007D446A" w:rsidP="007D446A">
      <w:pPr>
        <w:pStyle w:val="BodyText"/>
        <w:rPr>
          <w:ins w:id="725" w:author="Tim Tørnes Pedersen" w:date="2021-11-18T17:58:00Z"/>
        </w:rPr>
      </w:pPr>
      <w:ins w:id="726" w:author="Tim Tørnes Pedersen" w:date="2021-11-18T17:58:00Z">
        <w:r>
          <w:t xml:space="preserve">On the top panel of Figure </w:t>
        </w:r>
        <w:r>
          <w:fldChar w:fldCharType="begin"/>
        </w:r>
        <w:r>
          <w:instrText xml:space="preserve"> HYPERLINK \l "fig:prices" \h </w:instrText>
        </w:r>
        <w:r>
          <w:fldChar w:fldCharType="separate"/>
        </w:r>
        <w:r>
          <w:rPr>
            <w:rStyle w:val="Hyperlink"/>
          </w:rPr>
          <w:t>[fig:prices]</w:t>
        </w:r>
        <w:r>
          <w:rPr>
            <w:rStyle w:val="Hyperlink"/>
          </w:rPr>
          <w:fldChar w:fldCharType="end"/>
        </w:r>
        <w:r>
          <w:t>the Efficiency schemes are seen having a single global CO</w:t>
        </w:r>
      </w:ins>
      <m:oMath>
        <m:sSub>
          <m:sSubPr>
            <m:ctrlPr>
              <w:ins w:id="727" w:author="Tim Tørnes Pedersen" w:date="2021-11-18T17:58:00Z">
                <w:rPr>
                  <w:rFonts w:ascii="Cambria Math" w:hAnsi="Cambria Math"/>
                </w:rPr>
              </w:ins>
            </m:ctrlPr>
          </m:sSubPr>
          <m:e>
            <m:r>
              <w:ins w:id="728" w:author="Tim Tørnes Pedersen" w:date="2021-11-18T17:58:00Z">
                <w:rPr>
                  <w:rFonts w:ascii="Cambria Math" w:hAnsi="Cambria Math"/>
                </w:rPr>
                <m:t>​</m:t>
              </w:ins>
            </m:r>
          </m:e>
          <m:sub>
            <m:r>
              <w:ins w:id="729" w:author="Tim Tørnes Pedersen" w:date="2021-11-18T17:58:00Z">
                <w:rPr>
                  <w:rFonts w:ascii="Cambria Math" w:hAnsi="Cambria Math"/>
                </w:rPr>
                <m:t>2</m:t>
              </w:ins>
            </m:r>
          </m:sub>
        </m:sSub>
      </m:oMath>
      <w:ins w:id="730" w:author="Tim Tørnes Pedersen" w:date="2021-11-18T17:58:00Z">
        <w:r>
          <w:t xml:space="preserve"> abatement cost determined by the joint emissions reduction target. The change in global CO</w:t>
        </w:r>
      </w:ins>
      <m:oMath>
        <m:sSub>
          <m:sSubPr>
            <m:ctrlPr>
              <w:ins w:id="731" w:author="Tim Tørnes Pedersen" w:date="2021-11-18T17:58:00Z">
                <w:rPr>
                  <w:rFonts w:ascii="Cambria Math" w:hAnsi="Cambria Math"/>
                </w:rPr>
              </w:ins>
            </m:ctrlPr>
          </m:sSubPr>
          <m:e>
            <m:r>
              <w:ins w:id="732" w:author="Tim Tørnes Pedersen" w:date="2021-11-18T17:58:00Z">
                <w:rPr>
                  <w:rFonts w:ascii="Cambria Math" w:hAnsi="Cambria Math"/>
                </w:rPr>
                <m:t>​</m:t>
              </w:ins>
            </m:r>
          </m:e>
          <m:sub>
            <m:r>
              <w:ins w:id="733" w:author="Tim Tørnes Pedersen" w:date="2021-11-18T17:58:00Z">
                <w:rPr>
                  <w:rFonts w:ascii="Cambria Math" w:hAnsi="Cambria Math"/>
                </w:rPr>
                <m:t>2</m:t>
              </w:ins>
            </m:r>
          </m:sub>
        </m:sSub>
      </m:oMath>
      <w:ins w:id="734" w:author="Tim Tørnes Pedersen" w:date="2021-11-18T17:58:00Z">
        <w:r>
          <w:t xml:space="preserve"> abatement costs between the Efficiency configurations with 55% and 70% reduction are reflecting the increased socio-economic burden associated with higher emissions reductions.</w:t>
        </w:r>
      </w:ins>
    </w:p>
    <w:p w14:paraId="0A99F7DE" w14:textId="77777777" w:rsidR="007D446A" w:rsidRDefault="007D446A" w:rsidP="007D446A">
      <w:pPr>
        <w:pStyle w:val="BodyText"/>
        <w:rPr>
          <w:ins w:id="735" w:author="Tim Tørnes Pedersen" w:date="2021-11-18T17:58:00Z"/>
        </w:rPr>
      </w:pPr>
      <w:ins w:id="736" w:author="Tim Tørnes Pedersen" w:date="2021-11-18T17:58:00Z">
        <w:r>
          <w:t xml:space="preserve">Electricity prices are found to have a smaller spread for the individual countries as seen on the lower panel of Figure </w:t>
        </w:r>
        <w:r>
          <w:fldChar w:fldCharType="begin"/>
        </w:r>
        <w:r>
          <w:instrText xml:space="preserve"> HYPERLINK \l "fig:prices" \h </w:instrText>
        </w:r>
        <w:r>
          <w:fldChar w:fldCharType="separate"/>
        </w:r>
        <w:r>
          <w:rPr>
            <w:rStyle w:val="Hyperlink"/>
          </w:rPr>
          <w:t>[fig:prices]</w:t>
        </w:r>
        <w:r>
          <w:rPr>
            <w:rStyle w:val="Hyperlink"/>
          </w:rPr>
          <w:fldChar w:fldCharType="end"/>
        </w:r>
        <w:r>
          <w:t>. The robustness of the electricity price does, however, depend on the country observed with countries at each end of the figure having more robust prices, and countries towards the center having larger deviations. The countries observed to have constantly high prices are to a large extent the same countries that had high abatement costs. The countries observed to have high fluctuations in the electricity price are also the countries observed having strong correlations in national CO</w:t>
        </w:r>
      </w:ins>
      <m:oMath>
        <m:sSub>
          <m:sSubPr>
            <m:ctrlPr>
              <w:ins w:id="737" w:author="Tim Tørnes Pedersen" w:date="2021-11-18T17:58:00Z">
                <w:rPr>
                  <w:rFonts w:ascii="Cambria Math" w:hAnsi="Cambria Math"/>
                </w:rPr>
              </w:ins>
            </m:ctrlPr>
          </m:sSubPr>
          <m:e>
            <m:r>
              <w:ins w:id="738" w:author="Tim Tørnes Pedersen" w:date="2021-11-18T17:58:00Z">
                <w:rPr>
                  <w:rFonts w:ascii="Cambria Math" w:hAnsi="Cambria Math"/>
                </w:rPr>
                <m:t>​</m:t>
              </w:ins>
            </m:r>
          </m:e>
          <m:sub>
            <m:r>
              <w:ins w:id="739" w:author="Tim Tørnes Pedersen" w:date="2021-11-18T17:58:00Z">
                <w:rPr>
                  <w:rFonts w:ascii="Cambria Math" w:hAnsi="Cambria Math"/>
                </w:rPr>
                <m:t>2</m:t>
              </w:ins>
            </m:r>
          </m:sub>
        </m:sSub>
      </m:oMath>
      <w:ins w:id="740" w:author="Tim Tørnes Pedersen" w:date="2021-11-18T17:58:00Z">
        <w:r>
          <w:t xml:space="preserve"> emissions on Figure </w:t>
        </w:r>
        <w:r>
          <w:fldChar w:fldCharType="begin"/>
        </w:r>
        <w:r>
          <w:instrText xml:space="preserve"> HYPERLINK \l "fig:co2_correlation" \h </w:instrText>
        </w:r>
        <w:r>
          <w:fldChar w:fldCharType="separate"/>
        </w:r>
        <w:r>
          <w:rPr>
            <w:rStyle w:val="Hyperlink"/>
          </w:rPr>
          <w:t>[fig:co2_correlation]</w:t>
        </w:r>
        <w:r>
          <w:rPr>
            <w:rStyle w:val="Hyperlink"/>
          </w:rPr>
          <w:fldChar w:fldCharType="end"/>
        </w:r>
        <w:r>
          <w:t xml:space="preserve">. The observed electricity prices on the lower panel of Figure </w:t>
        </w:r>
        <w:r>
          <w:fldChar w:fldCharType="begin"/>
        </w:r>
        <w:r>
          <w:instrText xml:space="preserve"> HYPERLINK \l "fig:prices" \h </w:instrText>
        </w:r>
        <w:r>
          <w:fldChar w:fldCharType="separate"/>
        </w:r>
        <w:r>
          <w:rPr>
            <w:rStyle w:val="Hyperlink"/>
          </w:rPr>
          <w:t>[fig:prices]</w:t>
        </w:r>
        <w:r>
          <w:rPr>
            <w:rStyle w:val="Hyperlink"/>
          </w:rPr>
          <w:fldChar w:fldCharType="end"/>
        </w:r>
        <w:r>
          <w:t xml:space="preserve"> span from 10 €/MWh to above 70 €/MWh for some outlier outcomes. This span in power prices is rather large compared to current power prices which are around 50 €/MWh for most European countries.</w:t>
        </w:r>
      </w:ins>
    </w:p>
    <w:p w14:paraId="45169B0D" w14:textId="77777777" w:rsidR="00A4478A" w:rsidRDefault="004A0387">
      <w:pPr>
        <w:pStyle w:val="Heading2"/>
      </w:pPr>
      <w:r>
        <w:t>Discussion (Policy implications)</w:t>
      </w:r>
    </w:p>
    <w:p w14:paraId="1B45904F" w14:textId="0EA31D41" w:rsidR="00462F3C" w:rsidDel="00F056B4" w:rsidRDefault="00462F3C" w:rsidP="00462F3C">
      <w:pPr>
        <w:pStyle w:val="BodyText"/>
        <w:rPr>
          <w:del w:id="741" w:author="Tim Tørnes Pedersen" w:date="2021-11-18T11:32:00Z"/>
        </w:rPr>
      </w:pPr>
      <w:del w:id="742" w:author="Tim Tørnes Pedersen" w:date="2021-11-18T11:32:00Z">
        <w:r w:rsidDel="00F056B4">
          <w:delText>Possible narrative in the discussion section</w:delText>
        </w:r>
      </w:del>
    </w:p>
    <w:p w14:paraId="196032EF" w14:textId="51105DD0" w:rsidR="006C44D8" w:rsidRDefault="006C44D8" w:rsidP="006C44D8">
      <w:pPr>
        <w:pStyle w:val="BodyText"/>
      </w:pPr>
      <w:r>
        <w:t>What has been considered here are possible reduction target</w:t>
      </w:r>
      <w:ins w:id="743" w:author="Tim Tørnes Pedersen" w:date="2021-11-18T11:32:00Z">
        <w:r w:rsidR="00F056B4">
          <w:t xml:space="preserve"> configurations</w:t>
        </w:r>
      </w:ins>
      <w:del w:id="744" w:author="Tim Tørnes Pedersen" w:date="2021-11-18T11:32:00Z">
        <w:r w:rsidDel="00F056B4">
          <w:delText>s</w:delText>
        </w:r>
      </w:del>
      <w:r>
        <w:t xml:space="preserve"> (or should we say obligations?) for the </w:t>
      </w:r>
      <w:ins w:id="745" w:author="Tim Tørnes Pedersen" w:date="2021-11-18T11:33:00Z">
        <w:r w:rsidR="00F056B4">
          <w:t xml:space="preserve">European </w:t>
        </w:r>
      </w:ins>
      <w:r>
        <w:t xml:space="preserve">power sector to reach a </w:t>
      </w:r>
      <w:ins w:id="746" w:author="Tim Tørnes Pedersen" w:date="2021-11-18T11:32:00Z">
        <w:r w:rsidR="00F056B4">
          <w:t xml:space="preserve">joint </w:t>
        </w:r>
      </w:ins>
      <w:r>
        <w:t>decarbonization target of 55% (baseyear 1990). This is not to be confused with</w:t>
      </w:r>
      <w:del w:id="747" w:author="Tim Tørnes Pedersen" w:date="2021-11-18T13:43:00Z">
        <w:r w:rsidDel="00EE59D1">
          <w:delText xml:space="preserve"> a</w:delText>
        </w:r>
      </w:del>
      <w:r>
        <w:t xml:space="preserve"> strict quota allocation scheme</w:t>
      </w:r>
      <w:ins w:id="748" w:author="Tim Tørnes Pedersen" w:date="2021-11-18T13:07:00Z">
        <w:r w:rsidR="00881055">
          <w:t>s</w:t>
        </w:r>
      </w:ins>
      <w:r>
        <w:t>, as the perspective here is broader and includes other more equitable allocation principles.</w:t>
      </w:r>
    </w:p>
    <w:p w14:paraId="13EBCA3D" w14:textId="56136B0C" w:rsidR="00462F3C" w:rsidRDefault="00F056B4" w:rsidP="00462F3C">
      <w:pPr>
        <w:pStyle w:val="BodyText"/>
      </w:pPr>
      <w:ins w:id="749" w:author="Tim Tørnes Pedersen" w:date="2021-11-18T11:33:00Z">
        <w:r>
          <w:t>The p</w:t>
        </w:r>
      </w:ins>
      <w:del w:id="750" w:author="Tim Tørnes Pedersen" w:date="2021-11-18T11:33:00Z">
        <w:r w:rsidR="00462F3C" w:rsidDel="00F056B4">
          <w:delText>P</w:delText>
        </w:r>
      </w:del>
      <w:r w:rsidR="00462F3C">
        <w:t>ower sector is currently subject to ETS; this article has considered</w:t>
      </w:r>
      <w:del w:id="751" w:author="Tim Tørnes Pedersen" w:date="2021-11-18T13:07:00Z">
        <w:r w:rsidR="00462F3C" w:rsidDel="00881055">
          <w:delText xml:space="preserve"> </w:delText>
        </w:r>
      </w:del>
      <w:ins w:id="752" w:author="Tim Tørnes Pedersen" w:date="2021-11-18T13:07:00Z">
        <w:r w:rsidR="00881055">
          <w:t xml:space="preserve"> possible other</w:t>
        </w:r>
      </w:ins>
      <w:ins w:id="753" w:author="Tim Tørnes Pedersen" w:date="2021-11-18T13:08:00Z">
        <w:r w:rsidR="00881055">
          <w:t xml:space="preserve"> options highlighting</w:t>
        </w:r>
      </w:ins>
      <w:ins w:id="754" w:author="Tim Tørnes Pedersen" w:date="2021-11-18T13:07:00Z">
        <w:r w:rsidR="00881055">
          <w:t xml:space="preserve"> </w:t>
        </w:r>
      </w:ins>
      <w:r w:rsidR="00462F3C">
        <w:t xml:space="preserve">four </w:t>
      </w:r>
      <w:ins w:id="755" w:author="Tim Tørnes Pedersen" w:date="2021-11-18T13:08:00Z">
        <w:r w:rsidR="00881055">
          <w:t>equit</w:t>
        </w:r>
      </w:ins>
      <w:ins w:id="756" w:author="Tim Tørnes Pedersen" w:date="2021-11-18T13:11:00Z">
        <w:r w:rsidR="00881055">
          <w:t>y</w:t>
        </w:r>
      </w:ins>
      <w:ins w:id="757" w:author="Tim Tørnes Pedersen" w:date="2021-11-18T13:43:00Z">
        <w:r w:rsidR="00EE59D1">
          <w:t>-</w:t>
        </w:r>
      </w:ins>
      <w:ins w:id="758" w:author="Tim Tørnes Pedersen" w:date="2021-11-18T13:08:00Z">
        <w:r w:rsidR="00881055">
          <w:t xml:space="preserve">based </w:t>
        </w:r>
      </w:ins>
      <w:del w:id="759" w:author="Tim Tørnes Pedersen" w:date="2021-11-18T13:08:00Z">
        <w:r w:rsidR="00462F3C" w:rsidDel="00881055">
          <w:delText xml:space="preserve">other options for </w:delText>
        </w:r>
      </w:del>
      <w:r w:rsidR="00462F3C">
        <w:t xml:space="preserve">allocating </w:t>
      </w:r>
      <w:del w:id="760" w:author="Tim Tørnes Pedersen" w:date="2021-11-18T13:08:00Z">
        <w:r w:rsidR="00462F3C" w:rsidDel="00881055">
          <w:delText>reductions</w:delText>
        </w:r>
      </w:del>
      <w:ins w:id="761" w:author="Tim Tørnes Pedersen" w:date="2021-11-18T13:08:00Z">
        <w:r w:rsidR="00881055">
          <w:t>configurations</w:t>
        </w:r>
      </w:ins>
      <w:r w:rsidR="00B357CF">
        <w:t>. Outcomes are in all cases challenging to predict due to the interlinked nature of electricity markets, however</w:t>
      </w:r>
      <w:ins w:id="762" w:author="Tim Tørnes Pedersen" w:date="2021-11-18T13:43:00Z">
        <w:r w:rsidR="00EE59D1">
          <w:t>,</w:t>
        </w:r>
      </w:ins>
      <w:r w:rsidR="00B357CF">
        <w:t xml:space="preserve"> an attempt was included to take account of transnational power interconnections and their capacities</w:t>
      </w:r>
      <w:r w:rsidR="006C44D8">
        <w:t xml:space="preserve">. </w:t>
      </w:r>
    </w:p>
    <w:p w14:paraId="4DFB4C14" w14:textId="5A661036" w:rsidR="00B357CF" w:rsidRDefault="00B357CF" w:rsidP="00462F3C">
      <w:pPr>
        <w:pStyle w:val="BodyText"/>
      </w:pPr>
      <w:del w:id="763" w:author="Tim Tørnes Pedersen" w:date="2021-11-18T13:43:00Z">
        <w:r w:rsidDel="00EE59D1">
          <w:delText xml:space="preserve">The </w:delText>
        </w:r>
      </w:del>
      <w:ins w:id="764" w:author="Tim Tørnes Pedersen" w:date="2021-11-18T13:43:00Z">
        <w:r w:rsidR="00EE59D1">
          <w:t xml:space="preserve">A </w:t>
        </w:r>
      </w:ins>
      <w:r>
        <w:t>fully efficient outcome is hard to obtain, as it requires close coordination and full information. Although in theory</w:t>
      </w:r>
      <w:ins w:id="765" w:author="Tim Tørnes Pedersen" w:date="2021-11-18T13:44:00Z">
        <w:r w:rsidR="00EE59D1">
          <w:t>,</w:t>
        </w:r>
      </w:ins>
      <w:r>
        <w:t xml:space="preserve"> EU ETS should ensure an efficient outcome, in practice </w:t>
      </w:r>
      <w:del w:id="766" w:author="Tim Tørnes Pedersen" w:date="2021-11-18T13:44:00Z">
        <w:r w:rsidDel="00EE59D1">
          <w:delText xml:space="preserve">there are </w:delText>
        </w:r>
      </w:del>
      <w:r>
        <w:t xml:space="preserve">information asymmetries </w:t>
      </w:r>
      <w:ins w:id="767" w:author="Tim Tørnes Pedersen" w:date="2021-11-18T13:44:00Z">
        <w:r w:rsidR="00EE59D1">
          <w:t xml:space="preserve">are </w:t>
        </w:r>
      </w:ins>
      <w:r>
        <w:t xml:space="preserve">distorting the clearing of markets. </w:t>
      </w:r>
      <w:r w:rsidR="003712C2">
        <w:t xml:space="preserve">Moreover, </w:t>
      </w:r>
      <w:r>
        <w:t>there are sunk costs causing dirty power producers to continue operating, due to the differences between marginal and average costs of production.</w:t>
      </w:r>
    </w:p>
    <w:p w14:paraId="569A3BC6" w14:textId="61CCFC81" w:rsidR="003712C2" w:rsidRDefault="00B357CF" w:rsidP="00462F3C">
      <w:pPr>
        <w:pStyle w:val="BodyText"/>
      </w:pPr>
      <w:r>
        <w:lastRenderedPageBreak/>
        <w:t>EU ETS is not equitable. The price of emission permits is the same across Europe, despite differences in GDP, income and</w:t>
      </w:r>
      <w:del w:id="768" w:author="Tim Tørnes Pedersen" w:date="2021-11-18T13:45:00Z">
        <w:r w:rsidDel="00582F0E">
          <w:delText xml:space="preserve"> in</w:delText>
        </w:r>
      </w:del>
      <w:r>
        <w:t xml:space="preserve"> purchasing power. Countries with low incomes tend to have inefficient and dirty power sectors, further reinforcing the inequities, as the costs to shoulder with decarbonization tend to be relatively larger</w:t>
      </w:r>
      <w:r w:rsidR="003712C2">
        <w:t xml:space="preserve"> to them. Commission proposes to create an ETS2 for transport and households, hence relevant to explore alternative allocation principles and their implications. Especially so as the Just Transition Fund is relatively loosely described</w:t>
      </w:r>
      <w:ins w:id="769" w:author="Tim Tørnes Pedersen" w:date="2021-11-18T13:56:00Z">
        <w:r w:rsidR="00582F0E">
          <w:t>.</w:t>
        </w:r>
      </w:ins>
      <w:del w:id="770" w:author="Tim Tørnes Pedersen" w:date="2021-11-18T13:56:00Z">
        <w:r w:rsidR="003712C2" w:rsidDel="00582F0E">
          <w:delText xml:space="preserve"> (I think!).</w:delText>
        </w:r>
      </w:del>
    </w:p>
    <w:p w14:paraId="6D647FA6" w14:textId="104171FD" w:rsidR="003712C2" w:rsidRDefault="003712C2" w:rsidP="00462F3C">
      <w:pPr>
        <w:pStyle w:val="BodyText"/>
      </w:pPr>
      <w:r>
        <w:t xml:space="preserve">The comprehensive modelling shows that although a wide range of outcomes </w:t>
      </w:r>
      <w:del w:id="771" w:author="Tim Tørnes Pedersen" w:date="2021-11-18T13:46:00Z">
        <w:r w:rsidDel="00582F0E">
          <w:delText xml:space="preserve">are </w:delText>
        </w:r>
      </w:del>
      <w:ins w:id="772" w:author="Tim Tørnes Pedersen" w:date="2021-11-18T13:46:00Z">
        <w:r w:rsidR="00582F0E">
          <w:t xml:space="preserve">is </w:t>
        </w:r>
      </w:ins>
      <w:r>
        <w:t>possible, most configurations will despite differences in allocation principles result in rather high electricity prices in all the ‘new’ member states in CEE, while the old benefit from lower prices, especially so Nordic, UK</w:t>
      </w:r>
      <w:ins w:id="773" w:author="Tim Tørnes Pedersen" w:date="2021-11-18T13:46:00Z">
        <w:r w:rsidR="00582F0E">
          <w:t>,</w:t>
        </w:r>
      </w:ins>
      <w:r>
        <w:t xml:space="preserve"> and Spain.</w:t>
      </w:r>
    </w:p>
    <w:p w14:paraId="7F1223BE" w14:textId="3F1828FA" w:rsidR="003712C2" w:rsidRDefault="003712C2" w:rsidP="00462F3C">
      <w:pPr>
        <w:pStyle w:val="BodyText"/>
        <w:rPr>
          <w:ins w:id="774" w:author="Tim Tørnes Pedersen" w:date="2021-11-18T14:00:00Z"/>
        </w:rPr>
      </w:pPr>
      <w:r>
        <w:t>The differences in abatement costs per unit of carbon can be misleading as to the distributional consequences, as the abatement effort will be less demanding in countries that are already partly decarbonized such as France.</w:t>
      </w:r>
      <w:r w:rsidR="006C44D8">
        <w:t xml:space="preserve"> Still, not only can unit costs be expected to be relatively high in Balkan countries, </w:t>
      </w:r>
      <w:ins w:id="775" w:author="Tim Tørnes Pedersen" w:date="2021-11-18T13:46:00Z">
        <w:r w:rsidR="00582F0E">
          <w:t xml:space="preserve">but </w:t>
        </w:r>
      </w:ins>
      <w:r w:rsidR="006C44D8">
        <w:t>these countries are also facing a greater transformation overall, involving high absolute costs.</w:t>
      </w:r>
    </w:p>
    <w:p w14:paraId="1D827CD2" w14:textId="2B913F7A" w:rsidR="006466BA" w:rsidRDefault="006466BA" w:rsidP="00462F3C">
      <w:pPr>
        <w:pStyle w:val="BodyText"/>
      </w:pPr>
      <w:ins w:id="776" w:author="Tim Tørnes Pedersen" w:date="2021-11-18T14:00:00Z">
        <w:r>
          <w:t xml:space="preserve">An overlap </w:t>
        </w:r>
        <w:r w:rsidR="004C50E5">
          <w:t xml:space="preserve">can be observed between the group of countries experiencing high </w:t>
        </w:r>
      </w:ins>
      <w:ins w:id="777" w:author="Tim Tørnes Pedersen" w:date="2021-11-18T14:01:00Z">
        <w:r w:rsidR="005F35B2">
          <w:t xml:space="preserve">abatement costs </w:t>
        </w:r>
        <w:r w:rsidR="002B32F1">
          <w:t xml:space="preserve">and the countries experiencing high </w:t>
        </w:r>
        <w:r w:rsidR="00D5580C">
          <w:t>electricity prices</w:t>
        </w:r>
      </w:ins>
      <w:ins w:id="778" w:author="Tim Tørnes Pedersen" w:date="2021-11-18T14:06:00Z">
        <w:r w:rsidR="00560718">
          <w:t xml:space="preserve"> (</w:t>
        </w:r>
      </w:ins>
      <w:ins w:id="779" w:author="Tim Tørnes Pedersen" w:date="2021-11-18T14:07:00Z">
        <w:r w:rsidR="003620EF">
          <w:t xml:space="preserve">Slovakia, </w:t>
        </w:r>
      </w:ins>
      <w:ins w:id="780" w:author="Tim Tørnes Pedersen" w:date="2021-11-18T14:09:00Z">
        <w:r w:rsidR="00520255">
          <w:t>Greece</w:t>
        </w:r>
      </w:ins>
      <w:ins w:id="781" w:author="Tim Tørnes Pedersen" w:date="2021-11-18T14:07:00Z">
        <w:r w:rsidR="003620EF">
          <w:t xml:space="preserve">, Poland, </w:t>
        </w:r>
      </w:ins>
      <w:ins w:id="782" w:author="Tim Tørnes Pedersen" w:date="2021-11-18T14:09:00Z">
        <w:r w:rsidR="00520255">
          <w:t>Macedonia</w:t>
        </w:r>
      </w:ins>
      <w:ins w:id="783" w:author="Tim Tørnes Pedersen" w:date="2021-11-18T14:07:00Z">
        <w:r w:rsidR="005F2EBF">
          <w:t xml:space="preserve">, </w:t>
        </w:r>
      </w:ins>
      <w:ins w:id="784" w:author="Tim Tørnes Pedersen" w:date="2021-11-18T14:08:00Z">
        <w:r w:rsidR="00520255">
          <w:t>Bulgaria, Romania</w:t>
        </w:r>
      </w:ins>
      <w:ins w:id="785" w:author="Tim Tørnes Pedersen" w:date="2021-11-18T14:06:00Z">
        <w:r w:rsidR="00560718">
          <w:t>)</w:t>
        </w:r>
      </w:ins>
      <w:ins w:id="786" w:author="Tim Tørnes Pedersen" w:date="2021-11-18T14:01:00Z">
        <w:r w:rsidR="00D5580C">
          <w:t xml:space="preserve">. </w:t>
        </w:r>
      </w:ins>
      <w:ins w:id="787" w:author="Tim Tørnes Pedersen" w:date="2021-11-18T14:02:00Z">
        <w:r w:rsidR="0030701B">
          <w:t xml:space="preserve">Countries included in both groups include several eastern European </w:t>
        </w:r>
        <w:r w:rsidR="003669CC">
          <w:t xml:space="preserve">and Balkan countries. </w:t>
        </w:r>
      </w:ins>
      <w:ins w:id="788" w:author="Tim Tørnes Pedersen" w:date="2021-11-18T14:03:00Z">
        <w:r w:rsidR="00D757E9">
          <w:t>As th</w:t>
        </w:r>
        <w:r w:rsidR="003D722B">
          <w:t xml:space="preserve">ese countries </w:t>
        </w:r>
      </w:ins>
      <w:ins w:id="789" w:author="Tim Tørnes Pedersen" w:date="2021-11-18T14:05:00Z">
        <w:r w:rsidR="00560718">
          <w:t xml:space="preserve">also have a tendency to have high income inequality, </w:t>
        </w:r>
      </w:ins>
      <w:ins w:id="790" w:author="Tim Tørnes Pedersen" w:date="2021-11-18T14:20:00Z">
        <w:r w:rsidR="002173B7">
          <w:t xml:space="preserve">increasing electricity prices </w:t>
        </w:r>
      </w:ins>
      <w:ins w:id="791" w:author="Tim Tørnes Pedersen" w:date="2021-11-18T14:21:00Z">
        <w:r w:rsidR="002173B7">
          <w:t xml:space="preserve">may significantly grow </w:t>
        </w:r>
      </w:ins>
      <w:ins w:id="792" w:author="Tim Tørnes Pedersen" w:date="2021-11-18T14:22:00Z">
        <w:r w:rsidR="002173B7">
          <w:t xml:space="preserve">energy poverty. </w:t>
        </w:r>
      </w:ins>
    </w:p>
    <w:p w14:paraId="3ED827AA" w14:textId="4D78861B" w:rsidR="006C44D8" w:rsidRDefault="00582F0E" w:rsidP="00462F3C">
      <w:pPr>
        <w:pStyle w:val="BodyText"/>
      </w:pPr>
      <w:ins w:id="793" w:author="Tim Tørnes Pedersen" w:date="2021-11-18T13:46:00Z">
        <w:r>
          <w:t>The a</w:t>
        </w:r>
      </w:ins>
      <w:del w:id="794" w:author="Tim Tørnes Pedersen" w:date="2021-11-18T13:46:00Z">
        <w:r w:rsidR="006C44D8" w:rsidDel="00582F0E">
          <w:delText>A</w:delText>
        </w:r>
      </w:del>
      <w:r w:rsidR="006C44D8">
        <w:t>llocation principle of sovereignty results in the highest cost overshoot, showing the value of European cooperation. Still, the fluidity of the transactions in the power market and the facilitation of more interconnectors are making planning for</w:t>
      </w:r>
      <w:ins w:id="795" w:author="Tim Tørnes Pedersen" w:date="2021-11-18T13:47:00Z">
        <w:r>
          <w:t xml:space="preserve"> </w:t>
        </w:r>
      </w:ins>
      <w:del w:id="796" w:author="Tim Tørnes Pedersen" w:date="2021-11-18T13:47:00Z">
        <w:r w:rsidR="006C44D8" w:rsidDel="00582F0E">
          <w:delText xml:space="preserve"> the </w:delText>
        </w:r>
      </w:del>
      <w:r w:rsidR="006C44D8">
        <w:t>decarbonization challenging. Some countries in the center of Europe are facing many different feasible outcomes, whereas countries in the periphery (Finland) will have less choices to make. The vision of a fully interconnected Europe is still only a distant dream.</w:t>
      </w:r>
    </w:p>
    <w:p w14:paraId="78DC6E50" w14:textId="20689B3B" w:rsidR="006C44D8" w:rsidRDefault="00B15BB2" w:rsidP="00462F3C">
      <w:pPr>
        <w:pStyle w:val="BodyText"/>
      </w:pPr>
      <w:r>
        <w:t>The modelling shows that CO2 intensity will despite fulfillment of the 55% target remain high in Poland and other eastern countries</w:t>
      </w:r>
      <w:ins w:id="797" w:author="Tim Tørnes Pedersen" w:date="2021-11-18T13:20:00Z">
        <w:r w:rsidR="004D6951">
          <w:t>, and continue to do so at a 70% reduction under the EU ETS.</w:t>
        </w:r>
      </w:ins>
      <w:del w:id="798" w:author="Tim Tørnes Pedersen" w:date="2021-11-18T13:20:00Z">
        <w:r w:rsidDel="004D6951">
          <w:delText>,</w:delText>
        </w:r>
      </w:del>
      <w:r>
        <w:t xml:space="preserve"> </w:t>
      </w:r>
      <w:ins w:id="799" w:author="Tim Tørnes Pedersen" w:date="2021-11-18T13:20:00Z">
        <w:r w:rsidR="004D6951">
          <w:t xml:space="preserve">Thus </w:t>
        </w:r>
      </w:ins>
      <w:r>
        <w:t>providing a trail of high carbon costs well into the future under the EU ETS</w:t>
      </w:r>
      <w:ins w:id="800" w:author="Tim Tørnes Pedersen" w:date="2021-11-18T13:18:00Z">
        <w:r w:rsidR="004D6951">
          <w:t xml:space="preserve">. </w:t>
        </w:r>
      </w:ins>
      <w:ins w:id="801" w:author="Tim Tørnes Pedersen" w:date="2021-11-18T13:39:00Z">
        <w:r w:rsidR="00EE59D1">
          <w:t xml:space="preserve">Following the sovereignty configurations principle would result in a more </w:t>
        </w:r>
      </w:ins>
      <w:ins w:id="802" w:author="Tim Tørnes Pedersen" w:date="2021-11-18T13:40:00Z">
        <w:r w:rsidR="00EE59D1">
          <w:t xml:space="preserve">equitable distribution of CO2 intensity, but it will drive higher </w:t>
        </w:r>
      </w:ins>
      <w:ins w:id="803" w:author="Tim Tørnes Pedersen" w:date="2021-11-18T13:41:00Z">
        <w:r w:rsidR="00EE59D1">
          <w:t>CO2 abatement</w:t>
        </w:r>
      </w:ins>
      <w:ins w:id="804" w:author="Tim Tørnes Pedersen" w:date="2021-11-18T13:40:00Z">
        <w:r w:rsidR="00EE59D1">
          <w:t xml:space="preserve"> cost</w:t>
        </w:r>
      </w:ins>
      <w:ins w:id="805" w:author="Tim Tørnes Pedersen" w:date="2021-11-18T13:48:00Z">
        <w:r w:rsidR="00582F0E">
          <w:t>s</w:t>
        </w:r>
      </w:ins>
      <w:ins w:id="806" w:author="Tim Tørnes Pedersen" w:date="2021-11-18T13:40:00Z">
        <w:r w:rsidR="00EE59D1">
          <w:t xml:space="preserve"> in </w:t>
        </w:r>
      </w:ins>
      <w:ins w:id="807" w:author="Tim Tørnes Pedersen" w:date="2021-11-18T13:41:00Z">
        <w:r w:rsidR="00EE59D1">
          <w:t xml:space="preserve">Poland </w:t>
        </w:r>
      </w:ins>
      <w:del w:id="808" w:author="Tim Tørnes Pedersen" w:date="2021-11-18T13:18:00Z">
        <w:r w:rsidDel="004D6951">
          <w:delText xml:space="preserve"> (but difficult to figure out the colouring in figure 3!)</w:delText>
        </w:r>
      </w:del>
      <w:ins w:id="809" w:author="Tim Tørnes Pedersen" w:date="2021-11-18T13:41:00Z">
        <w:r w:rsidR="00EE59D1">
          <w:t xml:space="preserve">and other countries with high emission intensities. </w:t>
        </w:r>
      </w:ins>
    </w:p>
    <w:p w14:paraId="650302F1" w14:textId="6ECB9486" w:rsidR="00B357CF" w:rsidRDefault="00B15BB2" w:rsidP="00462F3C">
      <w:pPr>
        <w:pStyle w:val="BodyText"/>
      </w:pPr>
      <w:r>
        <w:t xml:space="preserve">Overall difference between </w:t>
      </w:r>
      <w:ins w:id="810" w:author="Tim Tørnes Pedersen" w:date="2021-11-18T14:26:00Z">
        <w:r w:rsidR="00B975F2">
          <w:t xml:space="preserve">the </w:t>
        </w:r>
      </w:ins>
      <w:r>
        <w:t>egalitarianism and ability-to-pay</w:t>
      </w:r>
      <w:ins w:id="811" w:author="Tim Tørnes Pedersen" w:date="2021-11-18T14:26:00Z">
        <w:r w:rsidR="00B975F2">
          <w:t xml:space="preserve"> configuration principle is</w:t>
        </w:r>
      </w:ins>
      <w:r>
        <w:t xml:space="preserve"> limited – the former may provide proxies that are easier to implement</w:t>
      </w:r>
      <w:ins w:id="812" w:author="Tim Tørnes Pedersen" w:date="2021-11-18T14:26:00Z">
        <w:r w:rsidR="00B975F2">
          <w:t xml:space="preserve">. </w:t>
        </w:r>
      </w:ins>
    </w:p>
    <w:p w14:paraId="4B1EE922" w14:textId="77777777" w:rsidR="003712C2" w:rsidDel="00EE59D1" w:rsidRDefault="003712C2" w:rsidP="00462F3C">
      <w:pPr>
        <w:pStyle w:val="BodyText"/>
        <w:rPr>
          <w:del w:id="813" w:author="Tim Tørnes Pedersen" w:date="2021-11-18T13:42:00Z"/>
        </w:rPr>
      </w:pPr>
    </w:p>
    <w:p w14:paraId="4D7C9F9E" w14:textId="77777777" w:rsidR="00B357CF" w:rsidDel="00EE59D1" w:rsidRDefault="00B357CF" w:rsidP="00462F3C">
      <w:pPr>
        <w:pStyle w:val="BodyText"/>
        <w:rPr>
          <w:del w:id="814" w:author="Tim Tørnes Pedersen" w:date="2021-11-18T13:42:00Z"/>
        </w:rPr>
      </w:pPr>
    </w:p>
    <w:p w14:paraId="679F0CFE" w14:textId="26DEDCB9" w:rsidR="003712C2" w:rsidDel="00EE59D1" w:rsidRDefault="003712C2" w:rsidP="003712C2">
      <w:pPr>
        <w:pStyle w:val="FirstParagraph"/>
        <w:rPr>
          <w:del w:id="815" w:author="Tim Tørnes Pedersen" w:date="2021-11-18T13:42:00Z"/>
        </w:rPr>
      </w:pPr>
      <w:del w:id="816" w:author="Tim Tørnes Pedersen" w:date="2021-11-18T13:42:00Z">
        <w:r w:rsidDel="00EE59D1">
          <w:delText>- The entire cost of electricity is not captured in the electricity price plots, as brownfield costs are not included in model cost</w:delText>
        </w:r>
        <w:r w:rsidDel="00EE59D1">
          <w:br/>
        </w:r>
      </w:del>
    </w:p>
    <w:p w14:paraId="6C47034C" w14:textId="77777777" w:rsidR="00462F3C" w:rsidRPr="00462F3C" w:rsidRDefault="00462F3C" w:rsidP="00094976">
      <w:pPr>
        <w:pStyle w:val="BodyText"/>
      </w:pPr>
    </w:p>
    <w:p w14:paraId="347DC60E" w14:textId="3B27500C" w:rsidR="00A4478A" w:rsidDel="007D446A" w:rsidRDefault="004A0387">
      <w:pPr>
        <w:pStyle w:val="Heading2"/>
        <w:rPr>
          <w:del w:id="817" w:author="Tim Tørnes Pedersen" w:date="2021-11-18T18:02:00Z"/>
        </w:rPr>
      </w:pPr>
      <w:bookmarkStart w:id="818" w:name="conclusion"/>
      <w:bookmarkEnd w:id="368"/>
      <w:del w:id="819" w:author="Tim Tørnes Pedersen" w:date="2021-11-18T18:02:00Z">
        <w:r w:rsidDel="007D446A">
          <w:delText>Conclusion</w:delText>
        </w:r>
      </w:del>
    </w:p>
    <w:p w14:paraId="5823E75E" w14:textId="2A4FFC3E" w:rsidR="00A4478A" w:rsidDel="007D446A" w:rsidRDefault="004A0387">
      <w:pPr>
        <w:pStyle w:val="FirstParagraph"/>
        <w:keepNext/>
        <w:keepLines/>
        <w:spacing w:before="200" w:after="0"/>
        <w:outlineLvl w:val="1"/>
        <w:rPr>
          <w:del w:id="820" w:author="Tim Tørnes Pedersen" w:date="2021-11-18T18:02:00Z"/>
        </w:rPr>
        <w:pPrChange w:id="821" w:author="Tim Tørnes Pedersen" w:date="2021-11-18T18:02:00Z">
          <w:pPr>
            <w:pStyle w:val="FirstParagraph"/>
          </w:pPr>
        </w:pPrChange>
      </w:pPr>
      <w:del w:id="822" w:author="Tim Tørnes Pedersen" w:date="2021-11-18T18:02:00Z">
        <w:r w:rsidDel="007D446A">
          <w:delText>In this study a Markov Chain Monte Carlo simulation of 30.000 emission allocation schemes of the European power supply has been performed for the model year of 2030. Results reveal that a cost increase of 5% from the cost-optimal solution is almost inevitable. Furthermore, strong correlation between emissions from three groups of countries located in central, North Eastern, and South-Eastern Europe was identified. These correlation reveal that enforcing a tight CO</w:delText>
        </w:r>
      </w:del>
      <m:oMath>
        <m:sSub>
          <m:sSubPr>
            <m:ctrlPr>
              <w:del w:id="823" w:author="Tim Tørnes Pedersen" w:date="2021-11-18T18:02:00Z">
                <w:rPr>
                  <w:rFonts w:ascii="Cambria Math" w:hAnsi="Cambria Math"/>
                </w:rPr>
              </w:del>
            </m:ctrlPr>
          </m:sSubPr>
          <m:e>
            <m:r>
              <w:del w:id="824" w:author="Tim Tørnes Pedersen" w:date="2021-11-18T18:02:00Z">
                <w:rPr>
                  <w:rFonts w:ascii="Cambria Math" w:hAnsi="Cambria Math"/>
                </w:rPr>
                <m:t>​</m:t>
              </w:del>
            </m:r>
          </m:e>
          <m:sub>
            <m:r>
              <w:del w:id="825" w:author="Tim Tørnes Pedersen" w:date="2021-11-18T18:02:00Z">
                <w:rPr>
                  <w:rFonts w:ascii="Cambria Math" w:hAnsi="Cambria Math"/>
                </w:rPr>
                <m:t>2</m:t>
              </w:del>
            </m:r>
          </m:sub>
        </m:sSub>
      </m:oMath>
      <w:del w:id="826" w:author="Tim Tørnes Pedersen" w:date="2021-11-18T18:02:00Z">
        <w:r w:rsidDel="007D446A">
          <w:delText xml:space="preserve"> limit on one cluster country will move emissions to the other countries in the cluster. Analyzing the utilization of allocated emissions reveal a group of countries where it will be economically favorable to decorbonize the power-sector, thus having zero emissions although emissions are allocated to the given country. A large group of countries do however favor some level of emissions from the power sector, but the level of favored emissions do in many cases depend on emissions from neighboring countries. The national CO</w:delText>
        </w:r>
      </w:del>
      <m:oMath>
        <m:sSub>
          <m:sSubPr>
            <m:ctrlPr>
              <w:del w:id="827" w:author="Tim Tørnes Pedersen" w:date="2021-11-18T18:02:00Z">
                <w:rPr>
                  <w:rFonts w:ascii="Cambria Math" w:hAnsi="Cambria Math"/>
                </w:rPr>
              </w:del>
            </m:ctrlPr>
          </m:sSubPr>
          <m:e>
            <m:r>
              <w:del w:id="828" w:author="Tim Tørnes Pedersen" w:date="2021-11-18T18:02:00Z">
                <w:rPr>
                  <w:rFonts w:ascii="Cambria Math" w:hAnsi="Cambria Math"/>
                </w:rPr>
                <m:t>​</m:t>
              </w:del>
            </m:r>
          </m:e>
          <m:sub>
            <m:r>
              <w:del w:id="829" w:author="Tim Tørnes Pedersen" w:date="2021-11-18T18:02:00Z">
                <w:rPr>
                  <w:rFonts w:ascii="Cambria Math" w:hAnsi="Cambria Math"/>
                </w:rPr>
                <m:t>2</m:t>
              </w:del>
            </m:r>
          </m:sub>
        </m:sSub>
      </m:oMath>
      <w:del w:id="830" w:author="Tim Tørnes Pedersen" w:date="2021-11-18T18:02:00Z">
        <w:r w:rsidDel="007D446A">
          <w:delText xml:space="preserve"> abatement cost associated with the sampled emission allocation schemes reveal large inequality with some countries being likely to have significantly higher abatement costs. A similar picture is found when studying power prices. The key take-away from this study is the fact that the burden of transitioning our power supply is inequitably distributed, and actions must be taken to compensate.</w:delText>
        </w:r>
      </w:del>
    </w:p>
    <w:p w14:paraId="746FEAA5" w14:textId="010CA2DD" w:rsidR="00A4478A" w:rsidDel="007D446A" w:rsidRDefault="004A0387">
      <w:pPr>
        <w:pStyle w:val="Heading1"/>
        <w:spacing w:before="200"/>
        <w:rPr>
          <w:del w:id="831" w:author="Tim Tørnes Pedersen" w:date="2021-11-18T18:02:00Z"/>
        </w:rPr>
        <w:pPrChange w:id="832" w:author="Tim Tørnes Pedersen" w:date="2021-11-18T18:02:00Z">
          <w:pPr>
            <w:pStyle w:val="Heading1"/>
          </w:pPr>
        </w:pPrChange>
      </w:pPr>
      <w:bookmarkStart w:id="833" w:name="appendix"/>
      <w:bookmarkEnd w:id="16"/>
      <w:bookmarkEnd w:id="818"/>
      <w:del w:id="834" w:author="Tim Tørnes Pedersen" w:date="2021-11-18T18:02:00Z">
        <w:r w:rsidDel="007D446A">
          <w:delText>Appendix</w:delText>
        </w:r>
      </w:del>
    </w:p>
    <w:p w14:paraId="0489B28F" w14:textId="4C7CA7F6" w:rsidR="00A4478A" w:rsidDel="007D446A" w:rsidRDefault="004A0387">
      <w:pPr>
        <w:pStyle w:val="Heading2"/>
        <w:rPr>
          <w:del w:id="835" w:author="Tim Tørnes Pedersen" w:date="2021-11-18T18:02:00Z"/>
        </w:rPr>
      </w:pPr>
      <w:bookmarkStart w:id="836" w:name="sampling-method"/>
      <w:del w:id="837" w:author="Tim Tørnes Pedersen" w:date="2021-11-18T18:02:00Z">
        <w:r w:rsidDel="007D446A">
          <w:delText>Sampling method</w:delText>
        </w:r>
      </w:del>
    </w:p>
    <w:p w14:paraId="3193B9BE" w14:textId="798012B1" w:rsidR="00A4478A" w:rsidDel="007D446A" w:rsidRDefault="004A0387">
      <w:pPr>
        <w:pStyle w:val="FirstParagraph"/>
        <w:keepNext/>
        <w:keepLines/>
        <w:spacing w:before="200" w:after="0"/>
        <w:outlineLvl w:val="1"/>
        <w:rPr>
          <w:del w:id="838" w:author="Tim Tørnes Pedersen" w:date="2021-11-18T18:02:00Z"/>
        </w:rPr>
        <w:pPrChange w:id="839" w:author="Tim Tørnes Pedersen" w:date="2021-11-18T18:02:00Z">
          <w:pPr>
            <w:pStyle w:val="FirstParagraph"/>
          </w:pPr>
        </w:pPrChange>
      </w:pPr>
      <w:del w:id="840" w:author="Tim Tørnes Pedersen" w:date="2021-11-18T18:02:00Z">
        <w:r w:rsidDel="007D446A">
          <w:delText>To draw possible CO</w:delText>
        </w:r>
      </w:del>
      <m:oMath>
        <m:sSub>
          <m:sSubPr>
            <m:ctrlPr>
              <w:del w:id="841" w:author="Tim Tørnes Pedersen" w:date="2021-11-18T18:02:00Z">
                <w:rPr>
                  <w:rFonts w:ascii="Cambria Math" w:hAnsi="Cambria Math"/>
                </w:rPr>
              </w:del>
            </m:ctrlPr>
          </m:sSubPr>
          <m:e>
            <m:r>
              <w:del w:id="842" w:author="Tim Tørnes Pedersen" w:date="2021-11-18T18:02:00Z">
                <w:rPr>
                  <w:rFonts w:ascii="Cambria Math" w:hAnsi="Cambria Math"/>
                </w:rPr>
                <m:t>​</m:t>
              </w:del>
            </m:r>
          </m:e>
          <m:sub>
            <m:r>
              <w:del w:id="843" w:author="Tim Tørnes Pedersen" w:date="2021-11-18T18:02:00Z">
                <w:rPr>
                  <w:rFonts w:ascii="Cambria Math" w:hAnsi="Cambria Math"/>
                </w:rPr>
                <m:t>2</m:t>
              </w:del>
            </m:r>
          </m:sub>
        </m:sSub>
      </m:oMath>
      <w:del w:id="844" w:author="Tim Tørnes Pedersen" w:date="2021-11-18T18:02:00Z">
        <w:r w:rsidDel="007D446A">
          <w:delText xml:space="preserve"> target </w:delText>
        </w:r>
        <w:r w:rsidR="00765039" w:rsidDel="007D446A">
          <w:delText>configuration</w:delText>
        </w:r>
        <w:r w:rsidDel="007D446A">
          <w:delText>s the Adaptive Metropolis-Hastings (AMH) sampler is implemented . The AMH sampler is based around a Markov Chain process where samples are continuously drawn from a proposal distribution centered around the previous sample point. By controlling the width of the proposal distribution continuously the AMH sampler ensures efficient sampling.</w:delText>
        </w:r>
      </w:del>
    </w:p>
    <w:p w14:paraId="0B4984CB" w14:textId="34A5B44D" w:rsidR="00A4478A" w:rsidDel="007D446A" w:rsidRDefault="004A0387">
      <w:pPr>
        <w:pStyle w:val="BodyText"/>
        <w:keepNext/>
        <w:keepLines/>
        <w:spacing w:before="200" w:after="0"/>
        <w:outlineLvl w:val="1"/>
        <w:rPr>
          <w:del w:id="845" w:author="Tim Tørnes Pedersen" w:date="2021-11-18T18:02:00Z"/>
        </w:rPr>
        <w:pPrChange w:id="846" w:author="Tim Tørnes Pedersen" w:date="2021-11-18T18:02:00Z">
          <w:pPr>
            <w:pStyle w:val="BodyText"/>
          </w:pPr>
        </w:pPrChange>
      </w:pPr>
      <w:del w:id="847" w:author="Tim Tørnes Pedersen" w:date="2021-11-18T18:02:00Z">
        <w:r w:rsidDel="007D446A">
          <w:rPr>
            <w:noProof/>
          </w:rPr>
          <w:drawing>
            <wp:inline distT="0" distB="0" distL="0" distR="0" wp14:anchorId="0D52361A" wp14:editId="25F2302E">
              <wp:extent cx="5334000" cy="3773757"/>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Method_figure.pdf"/>
                      <pic:cNvPicPr>
                        <a:picLocks noChangeAspect="1" noChangeArrowheads="1"/>
                      </pic:cNvPicPr>
                    </pic:nvPicPr>
                    <pic:blipFill>
                      <a:blip r:embed="rId26"/>
                      <a:stretch>
                        <a:fillRect/>
                      </a:stretch>
                    </pic:blipFill>
                    <pic:spPr bwMode="auto">
                      <a:xfrm>
                        <a:off x="0" y="0"/>
                        <a:ext cx="5334000" cy="3773757"/>
                      </a:xfrm>
                      <a:prstGeom prst="rect">
                        <a:avLst/>
                      </a:prstGeom>
                      <a:noFill/>
                      <a:ln w="9525">
                        <a:noFill/>
                        <a:headEnd/>
                        <a:tailEnd/>
                      </a:ln>
                    </pic:spPr>
                  </pic:pic>
                </a:graphicData>
              </a:graphic>
            </wp:inline>
          </w:drawing>
        </w:r>
      </w:del>
    </w:p>
    <w:p w14:paraId="1E782043" w14:textId="204DEBED" w:rsidR="00A4478A" w:rsidDel="007D446A" w:rsidRDefault="004A0387">
      <w:pPr>
        <w:pStyle w:val="BodyText"/>
        <w:keepNext/>
        <w:keepLines/>
        <w:spacing w:before="200" w:after="0"/>
        <w:outlineLvl w:val="1"/>
        <w:rPr>
          <w:del w:id="848" w:author="Tim Tørnes Pedersen" w:date="2021-11-18T18:02:00Z"/>
        </w:rPr>
        <w:pPrChange w:id="849" w:author="Tim Tørnes Pedersen" w:date="2021-11-18T18:02:00Z">
          <w:pPr>
            <w:pStyle w:val="BodyText"/>
          </w:pPr>
        </w:pPrChange>
      </w:pPr>
      <w:del w:id="850" w:author="Tim Tørnes Pedersen" w:date="2021-11-18T18:02:00Z">
        <w:r w:rsidDel="007D446A">
          <w:delText>An arbitrary CO</w:delText>
        </w:r>
      </w:del>
      <m:oMath>
        <m:sSub>
          <m:sSubPr>
            <m:ctrlPr>
              <w:del w:id="851" w:author="Tim Tørnes Pedersen" w:date="2021-11-18T18:02:00Z">
                <w:rPr>
                  <w:rFonts w:ascii="Cambria Math" w:hAnsi="Cambria Math"/>
                </w:rPr>
              </w:del>
            </m:ctrlPr>
          </m:sSubPr>
          <m:e>
            <m:r>
              <w:del w:id="852" w:author="Tim Tørnes Pedersen" w:date="2021-11-18T18:02:00Z">
                <w:rPr>
                  <w:rFonts w:ascii="Cambria Math" w:hAnsi="Cambria Math"/>
                </w:rPr>
                <m:t>​</m:t>
              </w:del>
            </m:r>
          </m:e>
          <m:sub>
            <m:r>
              <w:del w:id="853" w:author="Tim Tørnes Pedersen" w:date="2021-11-18T18:02:00Z">
                <w:rPr>
                  <w:rFonts w:ascii="Cambria Math" w:hAnsi="Cambria Math"/>
                </w:rPr>
                <m:t>2</m:t>
              </w:del>
            </m:r>
          </m:sub>
        </m:sSub>
      </m:oMath>
      <w:del w:id="854" w:author="Tim Tørnes Pedersen" w:date="2021-11-18T18:02:00Z">
        <w:r w:rsidDel="007D446A">
          <w:delText xml:space="preserve"> target </w:delText>
        </w:r>
        <w:r w:rsidR="00765039" w:rsidDel="007D446A">
          <w:delText>configuration</w:delText>
        </w:r>
        <w:r w:rsidDel="007D446A">
          <w:delText xml:space="preserve"> can be denoted as the vector </w:delText>
        </w:r>
      </w:del>
      <m:oMath>
        <m:r>
          <w:del w:id="855" w:author="Tim Tørnes Pedersen" w:date="2021-11-18T18:02:00Z">
            <m:rPr>
              <m:sty m:val="b"/>
            </m:rPr>
            <w:rPr>
              <w:rFonts w:ascii="Cambria Math" w:hAnsi="Cambria Math"/>
            </w:rPr>
            <m:t>x</m:t>
          </w:del>
        </m:r>
      </m:oMath>
      <w:del w:id="856" w:author="Tim Tørnes Pedersen" w:date="2021-11-18T18:02:00Z">
        <w:r w:rsidDel="007D446A">
          <w:delText xml:space="preserve">, with each component of this vector </w:delText>
        </w:r>
      </w:del>
      <m:oMath>
        <m:sSub>
          <m:sSubPr>
            <m:ctrlPr>
              <w:del w:id="857" w:author="Tim Tørnes Pedersen" w:date="2021-11-18T18:02:00Z">
                <w:rPr>
                  <w:rFonts w:ascii="Cambria Math" w:hAnsi="Cambria Math"/>
                </w:rPr>
              </w:del>
            </m:ctrlPr>
          </m:sSubPr>
          <m:e>
            <m:r>
              <w:del w:id="858" w:author="Tim Tørnes Pedersen" w:date="2021-11-18T18:02:00Z">
                <w:rPr>
                  <w:rFonts w:ascii="Cambria Math" w:hAnsi="Cambria Math"/>
                </w:rPr>
                <m:t>x</m:t>
              </w:del>
            </m:r>
          </m:e>
          <m:sub>
            <m:r>
              <w:del w:id="859" w:author="Tim Tørnes Pedersen" w:date="2021-11-18T18:02:00Z">
                <w:rPr>
                  <w:rFonts w:ascii="Cambria Math" w:hAnsi="Cambria Math"/>
                </w:rPr>
                <m:t>i</m:t>
              </w:del>
            </m:r>
          </m:sub>
        </m:sSub>
      </m:oMath>
      <w:del w:id="860" w:author="Tim Tørnes Pedersen" w:date="2021-11-18T18:02:00Z">
        <w:r w:rsidDel="007D446A">
          <w:delText xml:space="preserve"> representing the national CO</w:delText>
        </w:r>
      </w:del>
      <m:oMath>
        <m:sSub>
          <m:sSubPr>
            <m:ctrlPr>
              <w:del w:id="861" w:author="Tim Tørnes Pedersen" w:date="2021-11-18T18:02:00Z">
                <w:rPr>
                  <w:rFonts w:ascii="Cambria Math" w:hAnsi="Cambria Math"/>
                </w:rPr>
              </w:del>
            </m:ctrlPr>
          </m:sSubPr>
          <m:e>
            <m:r>
              <w:del w:id="862" w:author="Tim Tørnes Pedersen" w:date="2021-11-18T18:02:00Z">
                <w:rPr>
                  <w:rFonts w:ascii="Cambria Math" w:hAnsi="Cambria Math"/>
                </w:rPr>
                <m:t>​</m:t>
              </w:del>
            </m:r>
          </m:e>
          <m:sub>
            <m:r>
              <w:del w:id="863" w:author="Tim Tørnes Pedersen" w:date="2021-11-18T18:02:00Z">
                <w:rPr>
                  <w:rFonts w:ascii="Cambria Math" w:hAnsi="Cambria Math"/>
                </w:rPr>
                <m:t>2</m:t>
              </w:del>
            </m:r>
          </m:sub>
        </m:sSub>
      </m:oMath>
      <w:del w:id="864" w:author="Tim Tørnes Pedersen" w:date="2021-11-18T18:02:00Z">
        <w:r w:rsidDel="007D446A">
          <w:delText xml:space="preserve"> emission target of the </w:delText>
        </w:r>
      </w:del>
      <m:oMath>
        <m:r>
          <w:del w:id="865" w:author="Tim Tørnes Pedersen" w:date="2021-11-18T18:02:00Z">
            <w:rPr>
              <w:rFonts w:ascii="Cambria Math" w:hAnsi="Cambria Math"/>
            </w:rPr>
            <m:t>i</m:t>
          </w:del>
        </m:r>
      </m:oMath>
      <w:del w:id="866" w:author="Tim Tørnes Pedersen" w:date="2021-11-18T18:02:00Z">
        <w:r w:rsidDel="007D446A">
          <w:delText>’th country relative to the total CO</w:delText>
        </w:r>
      </w:del>
      <m:oMath>
        <m:sSub>
          <m:sSubPr>
            <m:ctrlPr>
              <w:del w:id="867" w:author="Tim Tørnes Pedersen" w:date="2021-11-18T18:02:00Z">
                <w:rPr>
                  <w:rFonts w:ascii="Cambria Math" w:hAnsi="Cambria Math"/>
                </w:rPr>
              </w:del>
            </m:ctrlPr>
          </m:sSubPr>
          <m:e>
            <m:r>
              <w:del w:id="868" w:author="Tim Tørnes Pedersen" w:date="2021-11-18T18:02:00Z">
                <w:rPr>
                  <w:rFonts w:ascii="Cambria Math" w:hAnsi="Cambria Math"/>
                </w:rPr>
                <m:t>​</m:t>
              </w:del>
            </m:r>
          </m:e>
          <m:sub>
            <m:r>
              <w:del w:id="869" w:author="Tim Tørnes Pedersen" w:date="2021-11-18T18:02:00Z">
                <w:rPr>
                  <w:rFonts w:ascii="Cambria Math" w:hAnsi="Cambria Math"/>
                </w:rPr>
                <m:t>2</m:t>
              </w:del>
            </m:r>
          </m:sub>
        </m:sSub>
      </m:oMath>
      <w:del w:id="870" w:author="Tim Tørnes Pedersen" w:date="2021-11-18T18:02:00Z">
        <w:r w:rsidDel="007D446A">
          <w:delText xml:space="preserve"> emission target. The allowed emission for a given country can be determined as </w:delText>
        </w:r>
      </w:del>
      <m:oMath>
        <m:sSub>
          <m:sSubPr>
            <m:ctrlPr>
              <w:del w:id="871" w:author="Tim Tørnes Pedersen" w:date="2021-11-18T18:02:00Z">
                <w:rPr>
                  <w:rFonts w:ascii="Cambria Math" w:hAnsi="Cambria Math"/>
                </w:rPr>
              </w:del>
            </m:ctrlPr>
          </m:sSubPr>
          <m:e>
            <m:r>
              <w:del w:id="872" w:author="Tim Tørnes Pedersen" w:date="2021-11-18T18:02:00Z">
                <w:rPr>
                  <w:rFonts w:ascii="Cambria Math" w:hAnsi="Cambria Math"/>
                </w:rPr>
                <m:t>x</m:t>
              </w:del>
            </m:r>
          </m:e>
          <m:sub>
            <m:r>
              <w:del w:id="873" w:author="Tim Tørnes Pedersen" w:date="2021-11-18T18:02:00Z">
                <w:rPr>
                  <w:rFonts w:ascii="Cambria Math" w:hAnsi="Cambria Math"/>
                </w:rPr>
                <m:t>i</m:t>
              </w:del>
            </m:r>
          </m:sub>
        </m:sSub>
        <m:r>
          <w:del w:id="874" w:author="Tim Tørnes Pedersen" w:date="2021-11-18T18:02:00Z">
            <w:rPr>
              <w:rFonts w:ascii="Cambria Math" w:hAnsi="Cambria Math"/>
            </w:rPr>
            <m:t>⋅CO</m:t>
          </w:del>
        </m:r>
        <m:sSub>
          <m:sSubPr>
            <m:ctrlPr>
              <w:del w:id="875" w:author="Tim Tørnes Pedersen" w:date="2021-11-18T18:02:00Z">
                <w:rPr>
                  <w:rFonts w:ascii="Cambria Math" w:hAnsi="Cambria Math"/>
                </w:rPr>
              </w:del>
            </m:ctrlPr>
          </m:sSubPr>
          <m:e>
            <m:r>
              <w:del w:id="876" w:author="Tim Tørnes Pedersen" w:date="2021-11-18T18:02:00Z">
                <w:rPr>
                  <w:rFonts w:ascii="Cambria Math" w:hAnsi="Cambria Math"/>
                </w:rPr>
                <m:t>2</m:t>
              </w:del>
            </m:r>
          </m:e>
          <m:sub>
            <m:r>
              <w:del w:id="877" w:author="Tim Tørnes Pedersen" w:date="2021-11-18T18:02:00Z">
                <w:rPr>
                  <w:rFonts w:ascii="Cambria Math" w:hAnsi="Cambria Math"/>
                </w:rPr>
                <m:t>CAP</m:t>
              </w:del>
            </m:r>
          </m:sub>
        </m:sSub>
      </m:oMath>
      <w:del w:id="878" w:author="Tim Tørnes Pedersen" w:date="2021-11-18T18:02:00Z">
        <w:r w:rsidDel="007D446A">
          <w:delText xml:space="preserve">, where the </w:delText>
        </w:r>
      </w:del>
      <m:oMath>
        <m:r>
          <w:del w:id="879" w:author="Tim Tørnes Pedersen" w:date="2021-11-18T18:02:00Z">
            <w:rPr>
              <w:rFonts w:ascii="Cambria Math" w:hAnsi="Cambria Math"/>
            </w:rPr>
            <m:t>CO</m:t>
          </w:del>
        </m:r>
        <m:sSub>
          <m:sSubPr>
            <m:ctrlPr>
              <w:del w:id="880" w:author="Tim Tørnes Pedersen" w:date="2021-11-18T18:02:00Z">
                <w:rPr>
                  <w:rFonts w:ascii="Cambria Math" w:hAnsi="Cambria Math"/>
                </w:rPr>
              </w:del>
            </m:ctrlPr>
          </m:sSubPr>
          <m:e>
            <m:r>
              <w:del w:id="881" w:author="Tim Tørnes Pedersen" w:date="2021-11-18T18:02:00Z">
                <w:rPr>
                  <w:rFonts w:ascii="Cambria Math" w:hAnsi="Cambria Math"/>
                </w:rPr>
                <m:t>2</m:t>
              </w:del>
            </m:r>
          </m:e>
          <m:sub>
            <m:r>
              <w:del w:id="882" w:author="Tim Tørnes Pedersen" w:date="2021-11-18T18:02:00Z">
                <w:rPr>
                  <w:rFonts w:ascii="Cambria Math" w:hAnsi="Cambria Math"/>
                </w:rPr>
                <m:t>CAP</m:t>
              </w:del>
            </m:r>
          </m:sub>
        </m:sSub>
      </m:oMath>
      <w:del w:id="883" w:author="Tim Tørnes Pedersen" w:date="2021-11-18T18:02:00Z">
        <w:r w:rsidDel="007D446A">
          <w:delText xml:space="preserve"> is the total global amount of CO</w:delText>
        </w:r>
      </w:del>
      <m:oMath>
        <m:sSub>
          <m:sSubPr>
            <m:ctrlPr>
              <w:del w:id="884" w:author="Tim Tørnes Pedersen" w:date="2021-11-18T18:02:00Z">
                <w:rPr>
                  <w:rFonts w:ascii="Cambria Math" w:hAnsi="Cambria Math"/>
                </w:rPr>
              </w:del>
            </m:ctrlPr>
          </m:sSubPr>
          <m:e>
            <m:r>
              <w:del w:id="885" w:author="Tim Tørnes Pedersen" w:date="2021-11-18T18:02:00Z">
                <w:rPr>
                  <w:rFonts w:ascii="Cambria Math" w:hAnsi="Cambria Math"/>
                </w:rPr>
                <m:t>​</m:t>
              </w:del>
            </m:r>
          </m:e>
          <m:sub>
            <m:r>
              <w:del w:id="886" w:author="Tim Tørnes Pedersen" w:date="2021-11-18T18:02:00Z">
                <w:rPr>
                  <w:rFonts w:ascii="Cambria Math" w:hAnsi="Cambria Math"/>
                </w:rPr>
                <m:t>2</m:t>
              </w:del>
            </m:r>
          </m:sub>
        </m:sSub>
      </m:oMath>
      <w:del w:id="887" w:author="Tim Tørnes Pedersen" w:date="2021-11-18T18:02:00Z">
        <w:r w:rsidDel="007D446A">
          <w:delText xml:space="preserve"> emissions allowed in tonnes of CO</w:delText>
        </w:r>
      </w:del>
      <m:oMath>
        <m:sSub>
          <m:sSubPr>
            <m:ctrlPr>
              <w:del w:id="888" w:author="Tim Tørnes Pedersen" w:date="2021-11-18T18:02:00Z">
                <w:rPr>
                  <w:rFonts w:ascii="Cambria Math" w:hAnsi="Cambria Math"/>
                </w:rPr>
              </w:del>
            </m:ctrlPr>
          </m:sSubPr>
          <m:e>
            <m:r>
              <w:del w:id="889" w:author="Tim Tørnes Pedersen" w:date="2021-11-18T18:02:00Z">
                <w:rPr>
                  <w:rFonts w:ascii="Cambria Math" w:hAnsi="Cambria Math"/>
                </w:rPr>
                <m:t>​</m:t>
              </w:del>
            </m:r>
          </m:e>
          <m:sub>
            <m:r>
              <w:del w:id="890" w:author="Tim Tørnes Pedersen" w:date="2021-11-18T18:02:00Z">
                <w:rPr>
                  <w:rFonts w:ascii="Cambria Math" w:hAnsi="Cambria Math"/>
                </w:rPr>
                <m:t>2</m:t>
              </w:del>
            </m:r>
          </m:sub>
        </m:sSub>
      </m:oMath>
      <w:del w:id="891" w:author="Tim Tørnes Pedersen" w:date="2021-11-18T18:02:00Z">
        <w:r w:rsidDel="007D446A">
          <w:delText xml:space="preserve">. Realizations of the variables are denoted with subscript </w:delText>
        </w:r>
      </w:del>
      <m:oMath>
        <m:sSub>
          <m:sSubPr>
            <m:ctrlPr>
              <w:del w:id="892" w:author="Tim Tørnes Pedersen" w:date="2021-11-18T18:02:00Z">
                <w:rPr>
                  <w:rFonts w:ascii="Cambria Math" w:hAnsi="Cambria Math"/>
                </w:rPr>
              </w:del>
            </m:ctrlPr>
          </m:sSubPr>
          <m:e>
            <m:r>
              <w:del w:id="893" w:author="Tim Tørnes Pedersen" w:date="2021-11-18T18:02:00Z">
                <m:rPr>
                  <m:sty m:val="b"/>
                </m:rPr>
                <w:rPr>
                  <w:rFonts w:ascii="Cambria Math" w:hAnsi="Cambria Math"/>
                </w:rPr>
                <m:t>x</m:t>
              </w:del>
            </m:r>
          </m:e>
          <m:sub>
            <m:r>
              <w:del w:id="894" w:author="Tim Tørnes Pedersen" w:date="2021-11-18T18:02:00Z">
                <w:rPr>
                  <w:rFonts w:ascii="Cambria Math" w:hAnsi="Cambria Math"/>
                </w:rPr>
                <m:t>t</m:t>
              </w:del>
            </m:r>
          </m:sub>
        </m:sSub>
      </m:oMath>
      <w:del w:id="895" w:author="Tim Tørnes Pedersen" w:date="2021-11-18T18:02:00Z">
        <w:r w:rsidDel="007D446A">
          <w:delText>.</w:delText>
        </w:r>
        <w:r w:rsidDel="007D446A">
          <w:br/>
          <w:delText xml:space="preserve">Given a starting point </w:delText>
        </w:r>
      </w:del>
      <m:oMath>
        <m:sSub>
          <m:sSubPr>
            <m:ctrlPr>
              <w:del w:id="896" w:author="Tim Tørnes Pedersen" w:date="2021-11-18T18:02:00Z">
                <w:rPr>
                  <w:rFonts w:ascii="Cambria Math" w:hAnsi="Cambria Math"/>
                </w:rPr>
              </w:del>
            </m:ctrlPr>
          </m:sSubPr>
          <m:e>
            <m:r>
              <w:del w:id="897" w:author="Tim Tørnes Pedersen" w:date="2021-11-18T18:02:00Z">
                <m:rPr>
                  <m:sty m:val="b"/>
                </m:rPr>
                <w:rPr>
                  <w:rFonts w:ascii="Cambria Math" w:hAnsi="Cambria Math"/>
                </w:rPr>
                <m:t>x</m:t>
              </w:del>
            </m:r>
          </m:e>
          <m:sub>
            <m:r>
              <w:del w:id="898" w:author="Tim Tørnes Pedersen" w:date="2021-11-18T18:02:00Z">
                <w:rPr>
                  <w:rFonts w:ascii="Cambria Math" w:hAnsi="Cambria Math"/>
                </w:rPr>
                <m:t>0</m:t>
              </w:del>
            </m:r>
          </m:sub>
        </m:sSub>
      </m:oMath>
      <w:del w:id="899" w:author="Tim Tørnes Pedersen" w:date="2021-11-18T18:02:00Z">
        <w:r w:rsidDel="007D446A">
          <w:delText xml:space="preserve"> the AMH sampler will continuously generate new sample proposals </w:delText>
        </w:r>
      </w:del>
      <m:oMath>
        <m:r>
          <w:del w:id="900" w:author="Tim Tørnes Pedersen" w:date="2021-11-18T18:02:00Z">
            <m:rPr>
              <m:sty m:val="b"/>
            </m:rPr>
            <w:rPr>
              <w:rFonts w:ascii="Cambria Math" w:hAnsi="Cambria Math"/>
            </w:rPr>
            <m:t>x</m:t>
          </w:del>
        </m:r>
        <m:r>
          <w:del w:id="901" w:author="Tim Tørnes Pedersen" w:date="2021-11-18T18:02:00Z">
            <w:rPr>
              <w:rFonts w:ascii="Cambria Math" w:hAnsi="Cambria Math"/>
            </w:rPr>
            <m:t>'</m:t>
          </w:del>
        </m:r>
      </m:oMath>
      <w:del w:id="902" w:author="Tim Tørnes Pedersen" w:date="2021-11-18T18:02:00Z">
        <w:r w:rsidDel="007D446A">
          <w:delText xml:space="preserve">. New samples are drawn from the proposal distribution centered around the previous sample. The proposal distribution is defined as a uniform distribution around the previous sample point with the width </w:delText>
        </w:r>
      </w:del>
      <m:oMath>
        <m:r>
          <w:del w:id="903" w:author="Tim Tørnes Pedersen" w:date="2021-11-18T18:02:00Z">
            <w:rPr>
              <w:rFonts w:ascii="Cambria Math" w:hAnsi="Cambria Math"/>
            </w:rPr>
            <m:t>σ</m:t>
          </w:del>
        </m:r>
      </m:oMath>
      <w:del w:id="904" w:author="Tim Tørnes Pedersen" w:date="2021-11-18T18:02:00Z">
        <w:r w:rsidDel="007D446A">
          <w:delText xml:space="preserve">. Thus the maximal change in each variable </w:delText>
        </w:r>
      </w:del>
      <m:oMath>
        <m:sSub>
          <m:sSubPr>
            <m:ctrlPr>
              <w:del w:id="905" w:author="Tim Tørnes Pedersen" w:date="2021-11-18T18:02:00Z">
                <w:rPr>
                  <w:rFonts w:ascii="Cambria Math" w:hAnsi="Cambria Math"/>
                </w:rPr>
              </w:del>
            </m:ctrlPr>
          </m:sSubPr>
          <m:e>
            <m:r>
              <w:del w:id="906" w:author="Tim Tørnes Pedersen" w:date="2021-11-18T18:02:00Z">
                <w:rPr>
                  <w:rFonts w:ascii="Cambria Math" w:hAnsi="Cambria Math"/>
                </w:rPr>
                <m:t>x</m:t>
              </w:del>
            </m:r>
          </m:e>
          <m:sub>
            <m:r>
              <w:del w:id="907" w:author="Tim Tørnes Pedersen" w:date="2021-11-18T18:02:00Z">
                <w:rPr>
                  <w:rFonts w:ascii="Cambria Math" w:hAnsi="Cambria Math"/>
                </w:rPr>
                <m:t>i</m:t>
              </w:del>
            </m:r>
          </m:sub>
        </m:sSub>
      </m:oMath>
      <w:del w:id="908" w:author="Tim Tørnes Pedersen" w:date="2021-11-18T18:02:00Z">
        <w:r w:rsidDel="007D446A">
          <w:delText xml:space="preserve"> per iteration is </w:delText>
        </w:r>
      </w:del>
      <m:oMath>
        <m:r>
          <w:del w:id="909" w:author="Tim Tørnes Pedersen" w:date="2021-11-18T18:02:00Z">
            <w:rPr>
              <w:rFonts w:ascii="Cambria Math" w:hAnsi="Cambria Math"/>
            </w:rPr>
            <m:t>σ/2</m:t>
          </w:del>
        </m:r>
      </m:oMath>
      <w:del w:id="910" w:author="Tim Tørnes Pedersen" w:date="2021-11-18T18:02:00Z">
        <w:r w:rsidDel="007D446A">
          <w:delText xml:space="preserve">. There are however a few caveats. As the variables considered </w:delText>
        </w:r>
      </w:del>
      <m:oMath>
        <m:r>
          <w:del w:id="911" w:author="Tim Tørnes Pedersen" w:date="2021-11-18T18:02:00Z">
            <m:rPr>
              <m:sty m:val="b"/>
            </m:rPr>
            <w:rPr>
              <w:rFonts w:ascii="Cambria Math" w:hAnsi="Cambria Math"/>
            </w:rPr>
            <m:t>x</m:t>
          </w:del>
        </m:r>
      </m:oMath>
      <w:del w:id="912" w:author="Tim Tørnes Pedersen" w:date="2021-11-18T18:02:00Z">
        <w:r w:rsidDel="007D446A">
          <w:delText xml:space="preserve"> are fractions of a total CO</w:delText>
        </w:r>
      </w:del>
      <m:oMath>
        <m:sSub>
          <m:sSubPr>
            <m:ctrlPr>
              <w:del w:id="913" w:author="Tim Tørnes Pedersen" w:date="2021-11-18T18:02:00Z">
                <w:rPr>
                  <w:rFonts w:ascii="Cambria Math" w:hAnsi="Cambria Math"/>
                </w:rPr>
              </w:del>
            </m:ctrlPr>
          </m:sSubPr>
          <m:e>
            <m:r>
              <w:del w:id="914" w:author="Tim Tørnes Pedersen" w:date="2021-11-18T18:02:00Z">
                <w:rPr>
                  <w:rFonts w:ascii="Cambria Math" w:hAnsi="Cambria Math"/>
                </w:rPr>
                <m:t>​</m:t>
              </w:del>
            </m:r>
          </m:e>
          <m:sub>
            <m:r>
              <w:del w:id="915" w:author="Tim Tørnes Pedersen" w:date="2021-11-18T18:02:00Z">
                <w:rPr>
                  <w:rFonts w:ascii="Cambria Math" w:hAnsi="Cambria Math"/>
                </w:rPr>
                <m:t>2</m:t>
              </w:del>
            </m:r>
          </m:sub>
        </m:sSub>
      </m:oMath>
      <w:del w:id="916" w:author="Tim Tørnes Pedersen" w:date="2021-11-18T18:02:00Z">
        <w:r w:rsidDel="007D446A">
          <w:delText xml:space="preserve"> budget, they are constrained to be between 0 and 1. Therefore, the uniform distribution is bounded not to exceed this area.</w:delText>
        </w:r>
      </w:del>
    </w:p>
    <w:p w14:paraId="017A6CE1" w14:textId="6E0D5906" w:rsidR="00A4478A" w:rsidRPr="00151494" w:rsidDel="007D446A" w:rsidRDefault="004A0387">
      <w:pPr>
        <w:pStyle w:val="BodyText"/>
        <w:keepNext/>
        <w:keepLines/>
        <w:spacing w:before="200" w:after="0"/>
        <w:outlineLvl w:val="1"/>
        <w:rPr>
          <w:del w:id="917" w:author="Tim Tørnes Pedersen" w:date="2021-11-18T18:02:00Z"/>
          <w:rPrChange w:id="918" w:author="Tim Tørnes Pedersen" w:date="2021-11-22T10:24:00Z">
            <w:rPr>
              <w:del w:id="919" w:author="Tim Tørnes Pedersen" w:date="2021-11-18T18:02:00Z"/>
              <w:lang w:val="da-DK"/>
            </w:rPr>
          </w:rPrChange>
        </w:rPr>
        <w:pPrChange w:id="920" w:author="Tim Tørnes Pedersen" w:date="2021-11-18T18:02:00Z">
          <w:pPr>
            <w:pStyle w:val="BodyText"/>
          </w:pPr>
        </w:pPrChange>
      </w:pPr>
      <m:oMathPara>
        <m:oMathParaPr>
          <m:jc m:val="center"/>
        </m:oMathParaPr>
        <m:oMath>
          <m:r>
            <w:del w:id="921" w:author="Tim Tørnes Pedersen" w:date="2021-11-18T18:02:00Z">
              <m:rPr>
                <m:sty m:val="b"/>
              </m:rPr>
              <w:rPr>
                <w:rFonts w:ascii="Cambria Math" w:hAnsi="Cambria Math"/>
              </w:rPr>
              <m:t>x</m:t>
            </w:del>
          </m:r>
          <m:r>
            <w:del w:id="922" w:author="Tim Tørnes Pedersen" w:date="2021-11-18T18:02:00Z">
              <w:rPr>
                <w:rFonts w:ascii="Cambria Math" w:hAnsi="Cambria Math"/>
                <w:rPrChange w:id="923" w:author="Tim Tørnes Pedersen" w:date="2021-11-22T10:24:00Z">
                  <w:rPr>
                    <w:rFonts w:ascii="Cambria Math" w:hAnsi="Cambria Math"/>
                    <w:lang w:val="da-DK"/>
                  </w:rPr>
                </w:rPrChange>
              </w:rPr>
              <m:t>'∼</m:t>
            </w:del>
          </m:r>
          <m:r>
            <w:del w:id="924" w:author="Tim Tørnes Pedersen" w:date="2021-11-18T18:02:00Z">
              <m:rPr>
                <m:scr m:val="script"/>
                <m:sty m:val="p"/>
              </m:rPr>
              <w:rPr>
                <w:rFonts w:ascii="Cambria Math" w:hAnsi="Cambria Math"/>
              </w:rPr>
              <m:t>U</m:t>
            </w:del>
          </m:r>
          <m:r>
            <w:del w:id="925" w:author="Tim Tørnes Pedersen" w:date="2021-11-18T18:02:00Z">
              <w:rPr>
                <w:rFonts w:ascii="Cambria Math" w:hAnsi="Cambria Math"/>
                <w:rPrChange w:id="926" w:author="Tim Tørnes Pedersen" w:date="2021-11-22T10:24:00Z">
                  <w:rPr>
                    <w:rFonts w:ascii="Cambria Math" w:hAnsi="Cambria Math"/>
                    <w:lang w:val="da-DK"/>
                  </w:rPr>
                </w:rPrChange>
              </w:rPr>
              <m:t>[</m:t>
            </w:del>
          </m:r>
          <m:r>
            <w:del w:id="927" w:author="Tim Tørnes Pedersen" w:date="2021-11-18T18:02:00Z">
              <m:rPr>
                <m:nor/>
              </m:rPr>
              <w:rPr>
                <w:rPrChange w:id="928" w:author="Tim Tørnes Pedersen" w:date="2021-11-22T10:24:00Z">
                  <w:rPr>
                    <w:lang w:val="da-DK"/>
                  </w:rPr>
                </w:rPrChange>
              </w:rPr>
              <m:t>max</m:t>
            </w:del>
          </m:r>
          <m:r>
            <w:del w:id="929" w:author="Tim Tørnes Pedersen" w:date="2021-11-18T18:02:00Z">
              <w:rPr>
                <w:rFonts w:ascii="Cambria Math" w:hAnsi="Cambria Math"/>
                <w:rPrChange w:id="930" w:author="Tim Tørnes Pedersen" w:date="2021-11-22T10:24:00Z">
                  <w:rPr>
                    <w:rFonts w:ascii="Cambria Math" w:hAnsi="Cambria Math"/>
                    <w:lang w:val="da-DK"/>
                  </w:rPr>
                </w:rPrChange>
              </w:rPr>
              <m:t>(</m:t>
            </w:del>
          </m:r>
          <m:sSub>
            <m:sSubPr>
              <m:ctrlPr>
                <w:del w:id="931" w:author="Tim Tørnes Pedersen" w:date="2021-11-18T18:02:00Z">
                  <w:rPr>
                    <w:rFonts w:ascii="Cambria Math" w:hAnsi="Cambria Math"/>
                  </w:rPr>
                </w:del>
              </m:ctrlPr>
            </m:sSubPr>
            <m:e>
              <m:r>
                <w:del w:id="932" w:author="Tim Tørnes Pedersen" w:date="2021-11-18T18:02:00Z">
                  <m:rPr>
                    <m:sty m:val="b"/>
                  </m:rPr>
                  <w:rPr>
                    <w:rFonts w:ascii="Cambria Math" w:hAnsi="Cambria Math"/>
                  </w:rPr>
                  <m:t>x</m:t>
                </w:del>
              </m:r>
            </m:e>
            <m:sub>
              <m:r>
                <w:del w:id="933" w:author="Tim Tørnes Pedersen" w:date="2021-11-18T18:02:00Z">
                  <w:rPr>
                    <w:rFonts w:ascii="Cambria Math" w:hAnsi="Cambria Math"/>
                  </w:rPr>
                  <m:t>i</m:t>
                </w:del>
              </m:r>
            </m:sub>
          </m:sSub>
          <m:r>
            <w:del w:id="934" w:author="Tim Tørnes Pedersen" w:date="2021-11-18T18:02:00Z">
              <w:rPr>
                <w:rFonts w:ascii="Cambria Math" w:hAnsi="Cambria Math"/>
                <w:rPrChange w:id="935" w:author="Tim Tørnes Pedersen" w:date="2021-11-22T10:24:00Z">
                  <w:rPr>
                    <w:rFonts w:ascii="Cambria Math" w:hAnsi="Cambria Math"/>
                    <w:lang w:val="da-DK"/>
                  </w:rPr>
                </w:rPrChange>
              </w:rPr>
              <m:t>-</m:t>
            </w:del>
          </m:r>
          <m:f>
            <m:fPr>
              <m:ctrlPr>
                <w:del w:id="936" w:author="Tim Tørnes Pedersen" w:date="2021-11-18T18:02:00Z">
                  <w:rPr>
                    <w:rFonts w:ascii="Cambria Math" w:hAnsi="Cambria Math"/>
                  </w:rPr>
                </w:del>
              </m:ctrlPr>
            </m:fPr>
            <m:num>
              <m:r>
                <w:del w:id="937" w:author="Tim Tørnes Pedersen" w:date="2021-11-18T18:02:00Z">
                  <w:rPr>
                    <w:rFonts w:ascii="Cambria Math" w:hAnsi="Cambria Math"/>
                  </w:rPr>
                  <m:t>σ</m:t>
                </w:del>
              </m:r>
            </m:num>
            <m:den>
              <m:r>
                <w:del w:id="938" w:author="Tim Tørnes Pedersen" w:date="2021-11-18T18:02:00Z">
                  <w:rPr>
                    <w:rFonts w:ascii="Cambria Math" w:hAnsi="Cambria Math"/>
                    <w:rPrChange w:id="939" w:author="Tim Tørnes Pedersen" w:date="2021-11-22T10:24:00Z">
                      <w:rPr>
                        <w:rFonts w:ascii="Cambria Math" w:hAnsi="Cambria Math"/>
                        <w:lang w:val="da-DK"/>
                      </w:rPr>
                    </w:rPrChange>
                  </w:rPr>
                  <m:t>2</m:t>
                </w:del>
              </m:r>
            </m:den>
          </m:f>
          <m:r>
            <w:del w:id="940" w:author="Tim Tørnes Pedersen" w:date="2021-11-18T18:02:00Z">
              <w:rPr>
                <w:rFonts w:ascii="Cambria Math" w:hAnsi="Cambria Math"/>
                <w:rPrChange w:id="941" w:author="Tim Tørnes Pedersen" w:date="2021-11-22T10:24:00Z">
                  <w:rPr>
                    <w:rFonts w:ascii="Cambria Math" w:hAnsi="Cambria Math"/>
                    <w:lang w:val="da-DK"/>
                  </w:rPr>
                </w:rPrChange>
              </w:rPr>
              <m:t>,0),</m:t>
            </w:del>
          </m:r>
          <m:r>
            <w:del w:id="942" w:author="Tim Tørnes Pedersen" w:date="2021-11-18T18:02:00Z">
              <m:rPr>
                <m:nor/>
              </m:rPr>
              <w:rPr>
                <w:rPrChange w:id="943" w:author="Tim Tørnes Pedersen" w:date="2021-11-22T10:24:00Z">
                  <w:rPr>
                    <w:lang w:val="da-DK"/>
                  </w:rPr>
                </w:rPrChange>
              </w:rPr>
              <m:t>min</m:t>
            </w:del>
          </m:r>
          <m:r>
            <w:del w:id="944" w:author="Tim Tørnes Pedersen" w:date="2021-11-18T18:02:00Z">
              <w:rPr>
                <w:rFonts w:ascii="Cambria Math" w:hAnsi="Cambria Math"/>
                <w:rPrChange w:id="945" w:author="Tim Tørnes Pedersen" w:date="2021-11-22T10:24:00Z">
                  <w:rPr>
                    <w:rFonts w:ascii="Cambria Math" w:hAnsi="Cambria Math"/>
                    <w:lang w:val="da-DK"/>
                  </w:rPr>
                </w:rPrChange>
              </w:rPr>
              <m:t>(</m:t>
            </w:del>
          </m:r>
          <m:sSub>
            <m:sSubPr>
              <m:ctrlPr>
                <w:del w:id="946" w:author="Tim Tørnes Pedersen" w:date="2021-11-18T18:02:00Z">
                  <w:rPr>
                    <w:rFonts w:ascii="Cambria Math" w:hAnsi="Cambria Math"/>
                  </w:rPr>
                </w:del>
              </m:ctrlPr>
            </m:sSubPr>
            <m:e>
              <m:r>
                <w:del w:id="947" w:author="Tim Tørnes Pedersen" w:date="2021-11-18T18:02:00Z">
                  <m:rPr>
                    <m:sty m:val="b"/>
                  </m:rPr>
                  <w:rPr>
                    <w:rFonts w:ascii="Cambria Math" w:hAnsi="Cambria Math"/>
                  </w:rPr>
                  <m:t>x</m:t>
                </w:del>
              </m:r>
            </m:e>
            <m:sub>
              <m:r>
                <w:del w:id="948" w:author="Tim Tørnes Pedersen" w:date="2021-11-18T18:02:00Z">
                  <w:rPr>
                    <w:rFonts w:ascii="Cambria Math" w:hAnsi="Cambria Math"/>
                  </w:rPr>
                  <m:t>i</m:t>
                </w:del>
              </m:r>
            </m:sub>
          </m:sSub>
          <m:r>
            <w:del w:id="949" w:author="Tim Tørnes Pedersen" w:date="2021-11-18T18:02:00Z">
              <w:rPr>
                <w:rFonts w:ascii="Cambria Math" w:hAnsi="Cambria Math"/>
                <w:rPrChange w:id="950" w:author="Tim Tørnes Pedersen" w:date="2021-11-22T10:24:00Z">
                  <w:rPr>
                    <w:rFonts w:ascii="Cambria Math" w:hAnsi="Cambria Math"/>
                    <w:lang w:val="da-DK"/>
                  </w:rPr>
                </w:rPrChange>
              </w:rPr>
              <m:t>+</m:t>
            </w:del>
          </m:r>
          <m:f>
            <m:fPr>
              <m:ctrlPr>
                <w:del w:id="951" w:author="Tim Tørnes Pedersen" w:date="2021-11-18T18:02:00Z">
                  <w:rPr>
                    <w:rFonts w:ascii="Cambria Math" w:hAnsi="Cambria Math"/>
                  </w:rPr>
                </w:del>
              </m:ctrlPr>
            </m:fPr>
            <m:num>
              <m:r>
                <w:del w:id="952" w:author="Tim Tørnes Pedersen" w:date="2021-11-18T18:02:00Z">
                  <w:rPr>
                    <w:rFonts w:ascii="Cambria Math" w:hAnsi="Cambria Math"/>
                  </w:rPr>
                  <m:t>σ</m:t>
                </w:del>
              </m:r>
            </m:num>
            <m:den>
              <m:r>
                <w:del w:id="953" w:author="Tim Tørnes Pedersen" w:date="2021-11-18T18:02:00Z">
                  <w:rPr>
                    <w:rFonts w:ascii="Cambria Math" w:hAnsi="Cambria Math"/>
                    <w:rPrChange w:id="954" w:author="Tim Tørnes Pedersen" w:date="2021-11-22T10:24:00Z">
                      <w:rPr>
                        <w:rFonts w:ascii="Cambria Math" w:hAnsi="Cambria Math"/>
                        <w:lang w:val="da-DK"/>
                      </w:rPr>
                    </w:rPrChange>
                  </w:rPr>
                  <m:t>2</m:t>
                </w:del>
              </m:r>
            </m:den>
          </m:f>
          <m:r>
            <w:del w:id="955" w:author="Tim Tørnes Pedersen" w:date="2021-11-18T18:02:00Z">
              <w:rPr>
                <w:rFonts w:ascii="Cambria Math" w:hAnsi="Cambria Math"/>
                <w:rPrChange w:id="956" w:author="Tim Tørnes Pedersen" w:date="2021-11-22T10:24:00Z">
                  <w:rPr>
                    <w:rFonts w:ascii="Cambria Math" w:hAnsi="Cambria Math"/>
                    <w:lang w:val="da-DK"/>
                  </w:rPr>
                </w:rPrChange>
              </w:rPr>
              <m:t>,1)]</m:t>
            </w:del>
          </m:r>
        </m:oMath>
      </m:oMathPara>
    </w:p>
    <w:p w14:paraId="50AFB29A" w14:textId="4E9146E8" w:rsidR="00A4478A" w:rsidDel="007D446A" w:rsidRDefault="004A0387">
      <w:pPr>
        <w:pStyle w:val="FirstParagraph"/>
        <w:keepNext/>
        <w:keepLines/>
        <w:spacing w:before="200" w:after="0"/>
        <w:outlineLvl w:val="1"/>
        <w:rPr>
          <w:del w:id="957" w:author="Tim Tørnes Pedersen" w:date="2021-11-18T18:02:00Z"/>
        </w:rPr>
        <w:pPrChange w:id="958" w:author="Tim Tørnes Pedersen" w:date="2021-11-18T18:02:00Z">
          <w:pPr>
            <w:pStyle w:val="FirstParagraph"/>
          </w:pPr>
        </w:pPrChange>
      </w:pPr>
      <w:del w:id="959" w:author="Tim Tørnes Pedersen" w:date="2021-11-18T18:02:00Z">
        <w:r w:rsidDel="007D446A">
          <w:delText xml:space="preserve">The distribution width </w:delText>
        </w:r>
      </w:del>
      <m:oMath>
        <m:r>
          <w:del w:id="960" w:author="Tim Tørnes Pedersen" w:date="2021-11-18T18:02:00Z">
            <w:rPr>
              <w:rFonts w:ascii="Cambria Math" w:hAnsi="Cambria Math"/>
            </w:rPr>
            <m:t>σ</m:t>
          </w:del>
        </m:r>
      </m:oMath>
      <w:del w:id="961" w:author="Tim Tørnes Pedersen" w:date="2021-11-18T18:02:00Z">
        <w:r w:rsidDel="007D446A">
          <w:delText xml:space="preserve"> can be tuned continuously as more information about the solutions space is obtained. By setting </w:delText>
        </w:r>
      </w:del>
      <m:oMath>
        <m:r>
          <w:del w:id="962" w:author="Tim Tørnes Pedersen" w:date="2021-11-18T18:02:00Z">
            <w:rPr>
              <w:rFonts w:ascii="Cambria Math" w:hAnsi="Cambria Math"/>
            </w:rPr>
            <m:t>σ</m:t>
          </w:del>
        </m:r>
      </m:oMath>
      <w:del w:id="963" w:author="Tim Tørnes Pedersen" w:date="2021-11-18T18:02:00Z">
        <w:r w:rsidDel="007D446A">
          <w:delText xml:space="preserve"> too low, the sampler will need an excessive amount of samples to explore the entire solution space. On the other hand, setting </w:delText>
        </w:r>
      </w:del>
      <m:oMath>
        <m:r>
          <w:del w:id="964" w:author="Tim Tørnes Pedersen" w:date="2021-11-18T18:02:00Z">
            <w:rPr>
              <w:rFonts w:ascii="Cambria Math" w:hAnsi="Cambria Math"/>
            </w:rPr>
            <m:t>σ</m:t>
          </w:del>
        </m:r>
      </m:oMath>
      <w:del w:id="965" w:author="Tim Tørnes Pedersen" w:date="2021-11-18T18:02:00Z">
        <w:r w:rsidDel="007D446A">
          <w:delText xml:space="preserve"> too high will result in the rejection of too many samples. By continuously monitoring the acceptance rate, it is possible to determine if the chain is taking either too short or long steps. If the acceptance rate is very high </w:delText>
        </w:r>
      </w:del>
      <m:oMath>
        <m:r>
          <w:del w:id="966" w:author="Tim Tørnes Pedersen" w:date="2021-11-18T18:02:00Z">
            <w:rPr>
              <w:rFonts w:ascii="Cambria Math" w:hAnsi="Cambria Math"/>
            </w:rPr>
            <m:t>σ</m:t>
          </w:del>
        </m:r>
      </m:oMath>
      <w:del w:id="967" w:author="Tim Tørnes Pedersen" w:date="2021-11-18T18:02:00Z">
        <w:r w:rsidDel="007D446A">
          <w:delText xml:space="preserve"> should be increased, and if the acceptance rate is low </w:delText>
        </w:r>
      </w:del>
      <m:oMath>
        <m:r>
          <w:del w:id="968" w:author="Tim Tørnes Pedersen" w:date="2021-11-18T18:02:00Z">
            <w:rPr>
              <w:rFonts w:ascii="Cambria Math" w:hAnsi="Cambria Math"/>
            </w:rPr>
            <m:t>σ</m:t>
          </w:del>
        </m:r>
      </m:oMath>
      <w:del w:id="969" w:author="Tim Tørnes Pedersen" w:date="2021-11-18T18:02:00Z">
        <w:r w:rsidDel="007D446A">
          <w:delText xml:space="preserve"> should be decreased. In practice, this is implemented by letting the sampler run for a number of iterations and evaluating the acceptance rate in that batch of samples. In this implementation of the AMH sampler, </w:delText>
        </w:r>
      </w:del>
      <m:oMath>
        <m:r>
          <w:del w:id="970" w:author="Tim Tørnes Pedersen" w:date="2021-11-18T18:02:00Z">
            <w:rPr>
              <w:rFonts w:ascii="Cambria Math" w:hAnsi="Cambria Math"/>
            </w:rPr>
            <m:t>σ</m:t>
          </w:del>
        </m:r>
      </m:oMath>
      <w:del w:id="971" w:author="Tim Tørnes Pedersen" w:date="2021-11-18T18:02:00Z">
        <w:r w:rsidDel="007D446A">
          <w:delText xml:space="preserve"> is updated by continuously monitoring the acceptance ratio of the samples. When the acceptance ratio is below a user-specified value, </w:delText>
        </w:r>
      </w:del>
      <m:oMath>
        <m:r>
          <w:del w:id="972" w:author="Tim Tørnes Pedersen" w:date="2021-11-18T18:02:00Z">
            <w:rPr>
              <w:rFonts w:ascii="Cambria Math" w:hAnsi="Cambria Math"/>
            </w:rPr>
            <m:t>σ</m:t>
          </w:del>
        </m:r>
      </m:oMath>
      <w:del w:id="973" w:author="Tim Tørnes Pedersen" w:date="2021-11-18T18:02:00Z">
        <w:r w:rsidDel="007D446A">
          <w:delText xml:space="preserve"> is incremented by a small amount </w:delText>
        </w:r>
      </w:del>
      <m:oMath>
        <m:r>
          <w:del w:id="974" w:author="Tim Tørnes Pedersen" w:date="2021-11-18T18:02:00Z">
            <w:rPr>
              <w:rFonts w:ascii="Cambria Math" w:hAnsi="Cambria Math"/>
            </w:rPr>
            <m:t>ϵ</m:t>
          </w:del>
        </m:r>
      </m:oMath>
      <w:del w:id="975" w:author="Tim Tørnes Pedersen" w:date="2021-11-18T18:02:00Z">
        <w:r w:rsidDel="007D446A">
          <w:delText xml:space="preserve">, and vice versa when the acceptance ratio is too high. An </w:delText>
        </w:r>
      </w:del>
      <m:oMath>
        <m:r>
          <w:del w:id="976" w:author="Tim Tørnes Pedersen" w:date="2021-11-18T18:02:00Z">
            <w:rPr>
              <w:rFonts w:ascii="Cambria Math" w:hAnsi="Cambria Math"/>
            </w:rPr>
            <m:t>ϵ</m:t>
          </w:del>
        </m:r>
      </m:oMath>
      <w:del w:id="977" w:author="Tim Tørnes Pedersen" w:date="2021-11-18T18:02:00Z">
        <w:r w:rsidDel="007D446A">
          <w:delText xml:space="preserve"> value of 0.05 was used throughout this work. In this work, a desired acceptance ratio of 80% has been used.</w:delText>
        </w:r>
      </w:del>
    </w:p>
    <w:p w14:paraId="7F63A6FE" w14:textId="3D854F95" w:rsidR="00A4478A" w:rsidDel="007D446A" w:rsidRDefault="004A0387">
      <w:pPr>
        <w:pStyle w:val="BodyText"/>
        <w:keepNext/>
        <w:keepLines/>
        <w:spacing w:before="200" w:after="0"/>
        <w:outlineLvl w:val="1"/>
        <w:rPr>
          <w:del w:id="978" w:author="Tim Tørnes Pedersen" w:date="2021-11-18T18:02:00Z"/>
        </w:rPr>
        <w:pPrChange w:id="979" w:author="Tim Tørnes Pedersen" w:date="2021-11-18T18:02:00Z">
          <w:pPr>
            <w:pStyle w:val="BodyText"/>
          </w:pPr>
        </w:pPrChange>
      </w:pPr>
      <w:del w:id="980" w:author="Tim Tørnes Pedersen" w:date="2021-11-18T18:02:00Z">
        <w:r w:rsidDel="007D446A">
          <w:delText xml:space="preserve">The feasibility of a proposed sample </w:delText>
        </w:r>
      </w:del>
      <m:oMath>
        <m:r>
          <w:del w:id="981" w:author="Tim Tørnes Pedersen" w:date="2021-11-18T18:02:00Z">
            <m:rPr>
              <m:sty m:val="b"/>
            </m:rPr>
            <w:rPr>
              <w:rFonts w:ascii="Cambria Math" w:hAnsi="Cambria Math"/>
            </w:rPr>
            <m:t>x</m:t>
          </w:del>
        </m:r>
        <m:r>
          <w:del w:id="982" w:author="Tim Tørnes Pedersen" w:date="2021-11-18T18:02:00Z">
            <w:rPr>
              <w:rFonts w:ascii="Cambria Math" w:hAnsi="Cambria Math"/>
            </w:rPr>
            <m:t>'</m:t>
          </w:del>
        </m:r>
      </m:oMath>
      <w:del w:id="983" w:author="Tim Tørnes Pedersen" w:date="2021-11-18T18:02:00Z">
        <w:r w:rsidDel="007D446A">
          <w:delText xml:space="preserve"> is evaluated using the energy system optimization model. If the solution to the energy system optimization model given </w:delText>
        </w:r>
      </w:del>
      <m:oMath>
        <m:r>
          <w:del w:id="984" w:author="Tim Tørnes Pedersen" w:date="2021-11-18T18:02:00Z">
            <m:rPr>
              <m:sty m:val="b"/>
            </m:rPr>
            <w:rPr>
              <w:rFonts w:ascii="Cambria Math" w:hAnsi="Cambria Math"/>
            </w:rPr>
            <m:t>x</m:t>
          </w:del>
        </m:r>
        <m:r>
          <w:del w:id="985" w:author="Tim Tørnes Pedersen" w:date="2021-11-18T18:02:00Z">
            <w:rPr>
              <w:rFonts w:ascii="Cambria Math" w:hAnsi="Cambria Math"/>
            </w:rPr>
            <m:t>'</m:t>
          </w:del>
        </m:r>
      </m:oMath>
      <w:del w:id="986" w:author="Tim Tørnes Pedersen" w:date="2021-11-18T18:02:00Z">
        <w:r w:rsidDel="007D446A">
          <w:delText xml:space="preserve"> as input satisfies all criteria from Table </w:delText>
        </w:r>
        <w:r w:rsidR="00171BF8" w:rsidDel="007D446A">
          <w:fldChar w:fldCharType="begin"/>
        </w:r>
        <w:r w:rsidR="00171BF8" w:rsidDel="007D446A">
          <w:delInstrText xml:space="preserve"> HYPERLINK \l "tab:feasa" \h </w:delInstrText>
        </w:r>
        <w:r w:rsidR="00171BF8" w:rsidDel="007D446A">
          <w:fldChar w:fldCharType="separate"/>
        </w:r>
        <w:r w:rsidDel="007D446A">
          <w:rPr>
            <w:rStyle w:val="Hyperlink"/>
          </w:rPr>
          <w:delText>[tab:feasa]</w:delText>
        </w:r>
        <w:r w:rsidR="00171BF8" w:rsidDel="007D446A">
          <w:rPr>
            <w:rStyle w:val="Hyperlink"/>
          </w:rPr>
          <w:fldChar w:fldCharType="end"/>
        </w:r>
        <w:r w:rsidDel="007D446A">
          <w:delText xml:space="preserve"> the sample is accepted. Otherwise, the sample is rejected and a new proposal sample is drawn. When a proposed sample is accepted it is assigned index </w:delText>
        </w:r>
      </w:del>
      <m:oMath>
        <m:r>
          <w:del w:id="987" w:author="Tim Tørnes Pedersen" w:date="2021-11-18T18:02:00Z">
            <w:rPr>
              <w:rFonts w:ascii="Cambria Math" w:hAnsi="Cambria Math"/>
            </w:rPr>
            <m:t>t</m:t>
          </w:del>
        </m:r>
      </m:oMath>
      <w:del w:id="988" w:author="Tim Tørnes Pedersen" w:date="2021-11-18T18:02:00Z">
        <w:r w:rsidDel="007D446A">
          <w:delText xml:space="preserve">, such that </w:delText>
        </w:r>
      </w:del>
      <m:oMath>
        <m:sSub>
          <m:sSubPr>
            <m:ctrlPr>
              <w:del w:id="989" w:author="Tim Tørnes Pedersen" w:date="2021-11-18T18:02:00Z">
                <w:rPr>
                  <w:rFonts w:ascii="Cambria Math" w:hAnsi="Cambria Math"/>
                </w:rPr>
              </w:del>
            </m:ctrlPr>
          </m:sSubPr>
          <m:e>
            <m:r>
              <w:del w:id="990" w:author="Tim Tørnes Pedersen" w:date="2021-11-18T18:02:00Z">
                <m:rPr>
                  <m:sty m:val="b"/>
                </m:rPr>
                <w:rPr>
                  <w:rFonts w:ascii="Cambria Math" w:hAnsi="Cambria Math"/>
                </w:rPr>
                <m:t>x</m:t>
              </w:del>
            </m:r>
          </m:e>
          <m:sub>
            <m:r>
              <w:del w:id="991" w:author="Tim Tørnes Pedersen" w:date="2021-11-18T18:02:00Z">
                <w:rPr>
                  <w:rFonts w:ascii="Cambria Math" w:hAnsi="Cambria Math"/>
                </w:rPr>
                <m:t>t</m:t>
              </w:del>
            </m:r>
          </m:sub>
        </m:sSub>
        <m:r>
          <w:del w:id="992" w:author="Tim Tørnes Pedersen" w:date="2021-11-18T18:02:00Z">
            <w:rPr>
              <w:rFonts w:ascii="Cambria Math" w:hAnsi="Cambria Math"/>
            </w:rPr>
            <m:t>=</m:t>
          </w:del>
        </m:r>
        <m:r>
          <w:del w:id="993" w:author="Tim Tørnes Pedersen" w:date="2021-11-18T18:02:00Z">
            <m:rPr>
              <m:sty m:val="b"/>
            </m:rPr>
            <w:rPr>
              <w:rFonts w:ascii="Cambria Math" w:hAnsi="Cambria Math"/>
            </w:rPr>
            <m:t>x</m:t>
          </w:del>
        </m:r>
        <m:r>
          <w:del w:id="994" w:author="Tim Tørnes Pedersen" w:date="2021-11-18T18:02:00Z">
            <w:rPr>
              <w:rFonts w:ascii="Cambria Math" w:hAnsi="Cambria Math"/>
            </w:rPr>
            <m:t>'</m:t>
          </w:del>
        </m:r>
      </m:oMath>
      <w:del w:id="995" w:author="Tim Tørnes Pedersen" w:date="2021-11-18T18:02:00Z">
        <w:r w:rsidDel="007D446A">
          <w:delText xml:space="preserve">. If a sample is rejected the previous sample point is stored instead </w:delText>
        </w:r>
      </w:del>
      <m:oMath>
        <m:sSub>
          <m:sSubPr>
            <m:ctrlPr>
              <w:del w:id="996" w:author="Tim Tørnes Pedersen" w:date="2021-11-18T18:02:00Z">
                <w:rPr>
                  <w:rFonts w:ascii="Cambria Math" w:hAnsi="Cambria Math"/>
                </w:rPr>
              </w:del>
            </m:ctrlPr>
          </m:sSubPr>
          <m:e>
            <m:r>
              <w:del w:id="997" w:author="Tim Tørnes Pedersen" w:date="2021-11-18T18:02:00Z">
                <m:rPr>
                  <m:sty m:val="b"/>
                </m:rPr>
                <w:rPr>
                  <w:rFonts w:ascii="Cambria Math" w:hAnsi="Cambria Math"/>
                </w:rPr>
                <m:t>x</m:t>
              </w:del>
            </m:r>
          </m:e>
          <m:sub>
            <m:r>
              <w:del w:id="998" w:author="Tim Tørnes Pedersen" w:date="2021-11-18T18:02:00Z">
                <w:rPr>
                  <w:rFonts w:ascii="Cambria Math" w:hAnsi="Cambria Math"/>
                </w:rPr>
                <m:t>t</m:t>
              </w:del>
            </m:r>
          </m:sub>
        </m:sSub>
        <m:r>
          <w:del w:id="999" w:author="Tim Tørnes Pedersen" w:date="2021-11-18T18:02:00Z">
            <w:rPr>
              <w:rFonts w:ascii="Cambria Math" w:hAnsi="Cambria Math"/>
            </w:rPr>
            <m:t>=</m:t>
          </w:del>
        </m:r>
        <m:sSub>
          <m:sSubPr>
            <m:ctrlPr>
              <w:del w:id="1000" w:author="Tim Tørnes Pedersen" w:date="2021-11-18T18:02:00Z">
                <w:rPr>
                  <w:rFonts w:ascii="Cambria Math" w:hAnsi="Cambria Math"/>
                </w:rPr>
              </w:del>
            </m:ctrlPr>
          </m:sSubPr>
          <m:e>
            <m:r>
              <w:del w:id="1001" w:author="Tim Tørnes Pedersen" w:date="2021-11-18T18:02:00Z">
                <m:rPr>
                  <m:sty m:val="b"/>
                </m:rPr>
                <w:rPr>
                  <w:rFonts w:ascii="Cambria Math" w:hAnsi="Cambria Math"/>
                </w:rPr>
                <m:t>x</m:t>
              </w:del>
            </m:r>
          </m:e>
          <m:sub>
            <m:r>
              <w:del w:id="1002" w:author="Tim Tørnes Pedersen" w:date="2021-11-18T18:02:00Z">
                <w:rPr>
                  <w:rFonts w:ascii="Cambria Math" w:hAnsi="Cambria Math"/>
                </w:rPr>
                <m:t>t-1</m:t>
              </w:del>
            </m:r>
          </m:sub>
        </m:sSub>
      </m:oMath>
      <w:del w:id="1003" w:author="Tim Tørnes Pedersen" w:date="2021-11-18T18:02:00Z">
        <w:r w:rsidDel="007D446A">
          <w:delText xml:space="preserve">. The process of drawing samples from the proposal distribution and either accepting or rejecting them is repeated until sufficient sample size is reached. The process is illustrated in Figure </w:delText>
        </w:r>
        <w:r w:rsidR="00171BF8" w:rsidDel="007D446A">
          <w:fldChar w:fldCharType="begin"/>
        </w:r>
        <w:r w:rsidR="00171BF8" w:rsidDel="007D446A">
          <w:delInstrText xml:space="preserve"> HYPERLINK \l "fig:method" \h </w:delInstrText>
        </w:r>
        <w:r w:rsidR="00171BF8" w:rsidDel="007D446A">
          <w:fldChar w:fldCharType="separate"/>
        </w:r>
        <w:r w:rsidDel="007D446A">
          <w:rPr>
            <w:rStyle w:val="Hyperlink"/>
          </w:rPr>
          <w:delText>[fig:method]</w:delText>
        </w:r>
        <w:r w:rsidR="00171BF8" w:rsidDel="007D446A">
          <w:rPr>
            <w:rStyle w:val="Hyperlink"/>
          </w:rPr>
          <w:fldChar w:fldCharType="end"/>
        </w:r>
        <w:r w:rsidDel="007D446A">
          <w:delText>.</w:delText>
        </w:r>
      </w:del>
    </w:p>
    <w:p w14:paraId="2D0A5CE7" w14:textId="0FB9F10A" w:rsidR="00A4478A" w:rsidDel="007D446A" w:rsidRDefault="004A0387">
      <w:pPr>
        <w:pStyle w:val="BodyText"/>
        <w:keepNext/>
        <w:keepLines/>
        <w:spacing w:before="200" w:after="0"/>
        <w:outlineLvl w:val="1"/>
        <w:rPr>
          <w:del w:id="1004" w:author="Tim Tørnes Pedersen" w:date="2021-11-18T18:02:00Z"/>
        </w:rPr>
        <w:pPrChange w:id="1005" w:author="Tim Tørnes Pedersen" w:date="2021-11-18T18:02:00Z">
          <w:pPr>
            <w:pStyle w:val="BodyText"/>
          </w:pPr>
        </w:pPrChange>
      </w:pPr>
      <w:del w:id="1006" w:author="Tim Tørnes Pedersen" w:date="2021-11-18T18:02:00Z">
        <w:r w:rsidDel="007D446A">
          <w:delText xml:space="preserve">The result is a set of realizations of </w:delText>
        </w:r>
      </w:del>
      <m:oMath>
        <m:r>
          <w:del w:id="1007" w:author="Tim Tørnes Pedersen" w:date="2021-11-18T18:02:00Z">
            <m:rPr>
              <m:sty m:val="b"/>
            </m:rPr>
            <w:rPr>
              <w:rFonts w:ascii="Cambria Math" w:hAnsi="Cambria Math"/>
            </w:rPr>
            <m:t>x</m:t>
          </w:del>
        </m:r>
      </m:oMath>
      <w:del w:id="1008" w:author="Tim Tørnes Pedersen" w:date="2021-11-18T18:02:00Z">
        <w:r w:rsidDel="007D446A">
          <w:delText xml:space="preserve"> that can ensure feasible operation of the model, global emission reductions higher than the base scenario, and a total system cost that is no more than 18% higher than that of the base scenario. If enough samples are drawn the distribution of the set of realizations will approximate all solutions satisfying the above-mentioned criteria.</w:delText>
        </w:r>
      </w:del>
    </w:p>
    <w:p w14:paraId="019AE2DD" w14:textId="0AC3A59D" w:rsidR="00A4478A" w:rsidDel="007D446A" w:rsidRDefault="004A0387">
      <w:pPr>
        <w:pStyle w:val="BodyText"/>
        <w:keepNext/>
        <w:keepLines/>
        <w:spacing w:before="200" w:after="0"/>
        <w:outlineLvl w:val="1"/>
        <w:rPr>
          <w:del w:id="1009" w:author="Tim Tørnes Pedersen" w:date="2021-11-18T18:02:00Z"/>
        </w:rPr>
        <w:pPrChange w:id="1010" w:author="Tim Tørnes Pedersen" w:date="2021-11-18T18:02:00Z">
          <w:pPr>
            <w:pStyle w:val="BodyText"/>
          </w:pPr>
        </w:pPrChange>
      </w:pPr>
      <w:del w:id="1011" w:author="Tim Tørnes Pedersen" w:date="2021-11-18T18:02:00Z">
        <w:r w:rsidDel="007D446A">
          <w:delText>In practice, the above algorithm is implemented as a parallel process with multiple chains running simultaneously. The samples from the parallel chains can then be merged at the end of the sampling process.</w:delText>
        </w:r>
      </w:del>
    </w:p>
    <w:p w14:paraId="2DFDDCB4" w14:textId="5F54194A" w:rsidR="00A4478A" w:rsidDel="007D446A" w:rsidRDefault="004A0387">
      <w:pPr>
        <w:pStyle w:val="BodyText"/>
        <w:keepNext/>
        <w:keepLines/>
        <w:spacing w:before="200" w:after="0"/>
        <w:outlineLvl w:val="1"/>
        <w:rPr>
          <w:del w:id="1012" w:author="Tim Tørnes Pedersen" w:date="2021-11-18T18:02:00Z"/>
        </w:rPr>
        <w:pPrChange w:id="1013" w:author="Tim Tørnes Pedersen" w:date="2021-11-18T18:02:00Z">
          <w:pPr>
            <w:pStyle w:val="BodyText"/>
          </w:pPr>
        </w:pPrChange>
      </w:pPr>
      <w:del w:id="1014" w:author="Tim Tørnes Pedersen" w:date="2021-11-18T18:02:00Z">
        <w:r w:rsidDel="007D446A">
          <w:delText xml:space="preserve">The starting point for all chains is the optimal solutions </w:delText>
        </w:r>
      </w:del>
      <m:oMath>
        <m:sSub>
          <m:sSubPr>
            <m:ctrlPr>
              <w:del w:id="1015" w:author="Tim Tørnes Pedersen" w:date="2021-11-18T18:02:00Z">
                <w:rPr>
                  <w:rFonts w:ascii="Cambria Math" w:hAnsi="Cambria Math"/>
                </w:rPr>
              </w:del>
            </m:ctrlPr>
          </m:sSubPr>
          <m:e>
            <m:r>
              <w:del w:id="1016" w:author="Tim Tørnes Pedersen" w:date="2021-11-18T18:02:00Z">
                <m:rPr>
                  <m:sty m:val="b"/>
                </m:rPr>
                <w:rPr>
                  <w:rFonts w:ascii="Cambria Math" w:hAnsi="Cambria Math"/>
                </w:rPr>
                <m:t>x</m:t>
              </w:del>
            </m:r>
          </m:e>
          <m:sub>
            <m:r>
              <w:del w:id="1017" w:author="Tim Tørnes Pedersen" w:date="2021-11-18T18:02:00Z">
                <w:rPr>
                  <w:rFonts w:ascii="Cambria Math" w:hAnsi="Cambria Math"/>
                </w:rPr>
                <m:t>1</m:t>
              </w:del>
            </m:r>
          </m:sub>
        </m:sSub>
      </m:oMath>
      <w:del w:id="1018" w:author="Tim Tørnes Pedersen" w:date="2021-11-18T18:02:00Z">
        <w:r w:rsidDel="007D446A">
          <w:delText xml:space="preserve"> is the same. Therefore, the correlation between the chains and auto-correlation within the chains themselves is unavoidable at the start. As these starting samples would skew the result towards the starting scenario, a burn-in period is implemented. By discarding the first samples from the chains any bias towards the start solution is avoided.</w:delText>
        </w:r>
      </w:del>
    </w:p>
    <w:p w14:paraId="7F08A381" w14:textId="41FAE26E" w:rsidR="00A4478A" w:rsidDel="007D446A" w:rsidRDefault="004A0387">
      <w:pPr>
        <w:pStyle w:val="BodyText"/>
        <w:keepNext/>
        <w:keepLines/>
        <w:spacing w:before="200" w:after="0"/>
        <w:outlineLvl w:val="1"/>
        <w:rPr>
          <w:del w:id="1019" w:author="Tim Tørnes Pedersen" w:date="2021-11-18T18:02:00Z"/>
        </w:rPr>
        <w:pPrChange w:id="1020" w:author="Tim Tørnes Pedersen" w:date="2021-11-18T18:02:00Z">
          <w:pPr>
            <w:pStyle w:val="BodyText"/>
          </w:pPr>
        </w:pPrChange>
      </w:pPr>
      <w:del w:id="1021" w:author="Tim Tørnes Pedersen" w:date="2021-11-18T18:02:00Z">
        <w:r w:rsidDel="007D446A">
          <w:delText>!!! Include the following:</w:delText>
        </w:r>
        <w:r w:rsidDel="007D446A">
          <w:br/>
          <w:delText>- MCMC starting point</w:delText>
        </w:r>
        <w:r w:rsidDel="007D446A">
          <w:br/>
          <w:delText>- Argue for choice of mcmc method</w:delText>
        </w:r>
      </w:del>
    </w:p>
    <w:p w14:paraId="09758776" w14:textId="72CB6E36" w:rsidR="00A4478A" w:rsidDel="007D446A" w:rsidRDefault="004A0387">
      <w:pPr>
        <w:pStyle w:val="Heading2"/>
        <w:rPr>
          <w:del w:id="1022" w:author="Tim Tørnes Pedersen" w:date="2021-11-18T18:02:00Z"/>
        </w:rPr>
      </w:pPr>
      <w:bookmarkStart w:id="1023" w:name="energy-system-optimization-model"/>
      <w:bookmarkEnd w:id="836"/>
      <w:del w:id="1024" w:author="Tim Tørnes Pedersen" w:date="2021-11-18T18:02:00Z">
        <w:r w:rsidDel="007D446A">
          <w:delText>Energy system optimization model</w:delText>
        </w:r>
      </w:del>
    </w:p>
    <w:p w14:paraId="7CDA71D6" w14:textId="7A8E6B3C" w:rsidR="00A4478A" w:rsidDel="007D446A" w:rsidRDefault="004A0387">
      <w:pPr>
        <w:pStyle w:val="FirstParagraph"/>
        <w:keepNext/>
        <w:keepLines/>
        <w:spacing w:before="200" w:after="0"/>
        <w:outlineLvl w:val="1"/>
        <w:rPr>
          <w:del w:id="1025" w:author="Tim Tørnes Pedersen" w:date="2021-11-18T18:02:00Z"/>
        </w:rPr>
        <w:pPrChange w:id="1026" w:author="Tim Tørnes Pedersen" w:date="2021-11-18T18:02:00Z">
          <w:pPr>
            <w:pStyle w:val="FirstParagraph"/>
          </w:pPr>
        </w:pPrChange>
      </w:pPr>
      <w:del w:id="1027" w:author="Tim Tørnes Pedersen" w:date="2021-11-18T18:02:00Z">
        <w:r w:rsidDel="007D446A">
          <w:delText>The energy system optimization model used in this work is based on the PyPSA-Eur-sec model . The PyPSA-Eur-sec model to a high extend depends on data imports from the PyPSA-Eur model . The model formulated in this work represents a 2030 scenario of the European electricity supply. The model spans the EU-27 countries excluding Cyprus and Malta, but including Great Britain, Norway, Switzerland, Serbia, and Bosnia and Herzegovina. The electricity transmission grid is represented by a one node pr. power trading region network, connected with links representing existing and planned international AC and DC transmission lines. All existing plus the planned transmission capacities in the Ten Year Network Development Plan (TYNDP)  is included. (!! Make a figure of transmission capacities !!)</w:delText>
        </w:r>
      </w:del>
    </w:p>
    <w:p w14:paraId="634E12E1" w14:textId="4A2B1008" w:rsidR="00A4478A" w:rsidDel="007D446A" w:rsidRDefault="004A0387">
      <w:pPr>
        <w:pStyle w:val="BodyText"/>
        <w:keepNext/>
        <w:keepLines/>
        <w:spacing w:before="200" w:after="0"/>
        <w:outlineLvl w:val="1"/>
        <w:rPr>
          <w:del w:id="1028" w:author="Tim Tørnes Pedersen" w:date="2021-11-18T18:02:00Z"/>
        </w:rPr>
        <w:pPrChange w:id="1029" w:author="Tim Tørnes Pedersen" w:date="2021-11-18T18:02:00Z">
          <w:pPr>
            <w:pStyle w:val="BodyText"/>
          </w:pPr>
        </w:pPrChange>
      </w:pPr>
      <w:del w:id="1030" w:author="Tim Tørnes Pedersen" w:date="2021-11-18T18:02:00Z">
        <w:r w:rsidDel="007D446A">
          <w:delText xml:space="preserve">A brown-field scenario is generated where existing capacities that are planned to be in operation by 2030 are included in the model. The included brown-field capacities are seen in Table </w:delText>
        </w:r>
        <w:r w:rsidR="00171BF8" w:rsidDel="007D446A">
          <w:fldChar w:fldCharType="begin"/>
        </w:r>
        <w:r w:rsidR="00171BF8" w:rsidDel="007D446A">
          <w:delInstrText xml:space="preserve"> HYPERLINK \l "tab:brownfield_cap" \h </w:delInstrText>
        </w:r>
        <w:r w:rsidR="00171BF8" w:rsidDel="007D446A">
          <w:fldChar w:fldCharType="separate"/>
        </w:r>
        <w:r w:rsidDel="007D446A">
          <w:rPr>
            <w:rStyle w:val="Hyperlink"/>
          </w:rPr>
          <w:delText>3</w:delText>
        </w:r>
        <w:r w:rsidR="00171BF8" w:rsidDel="007D446A">
          <w:rPr>
            <w:rStyle w:val="Hyperlink"/>
          </w:rPr>
          <w:fldChar w:fldCharType="end"/>
        </w:r>
        <w:r w:rsidDel="007D446A">
          <w:delText>. Existing conventional capacities are found from the power-plant matching database , while renewable capacities are found from the IRENA annual statistics .</w:delText>
        </w:r>
      </w:del>
    </w:p>
    <w:p w14:paraId="4537308F" w14:textId="37B71355" w:rsidR="00A4478A" w:rsidDel="007D446A" w:rsidRDefault="004A0387">
      <w:pPr>
        <w:pStyle w:val="BodyText"/>
        <w:keepNext/>
        <w:keepLines/>
        <w:spacing w:before="200" w:after="0"/>
        <w:outlineLvl w:val="1"/>
        <w:rPr>
          <w:del w:id="1031" w:author="Tim Tørnes Pedersen" w:date="2021-11-18T18:02:00Z"/>
        </w:rPr>
        <w:pPrChange w:id="1032" w:author="Tim Tørnes Pedersen" w:date="2021-11-18T18:02:00Z">
          <w:pPr>
            <w:pStyle w:val="BodyText"/>
          </w:pPr>
        </w:pPrChange>
      </w:pPr>
      <w:del w:id="1033" w:author="Tim Tørnes Pedersen" w:date="2021-11-18T18:02:00Z">
        <w:r w:rsidDel="007D446A">
          <w:delText xml:space="preserve">Some technology capacities can be expanded to meet energy demand at a certain cost. Cost of the expandable technologies are given in Table </w:delText>
        </w:r>
        <w:r w:rsidR="00171BF8" w:rsidDel="007D446A">
          <w:fldChar w:fldCharType="begin"/>
        </w:r>
        <w:r w:rsidR="00171BF8" w:rsidDel="007D446A">
          <w:delInstrText xml:space="preserve"> HYPERLINK \l "tab:tech_cost" \h </w:delInstrText>
        </w:r>
        <w:r w:rsidR="00171BF8" w:rsidDel="007D446A">
          <w:fldChar w:fldCharType="separate"/>
        </w:r>
        <w:r w:rsidDel="007D446A">
          <w:rPr>
            <w:rStyle w:val="Hyperlink"/>
          </w:rPr>
          <w:delText>1</w:delText>
        </w:r>
        <w:r w:rsidR="00171BF8" w:rsidDel="007D446A">
          <w:rPr>
            <w:rStyle w:val="Hyperlink"/>
          </w:rPr>
          <w:fldChar w:fldCharType="end"/>
        </w:r>
        <w:r w:rsidDel="007D446A">
          <w:delText xml:space="preserve">. Efficiency and emission data are available in Table </w:delText>
        </w:r>
        <w:r w:rsidR="00171BF8" w:rsidDel="007D446A">
          <w:fldChar w:fldCharType="begin"/>
        </w:r>
        <w:r w:rsidR="00171BF8" w:rsidDel="007D446A">
          <w:delInstrText xml:space="preserve"> HYPERLINK \l "tab:tech_data" \h </w:delInstrText>
        </w:r>
        <w:r w:rsidR="00171BF8" w:rsidDel="007D446A">
          <w:fldChar w:fldCharType="separate"/>
        </w:r>
        <w:r w:rsidDel="007D446A">
          <w:rPr>
            <w:rStyle w:val="Hyperlink"/>
          </w:rPr>
          <w:delText>2</w:delText>
        </w:r>
        <w:r w:rsidR="00171BF8" w:rsidDel="007D446A">
          <w:rPr>
            <w:rStyle w:val="Hyperlink"/>
          </w:rPr>
          <w:fldChar w:fldCharType="end"/>
        </w:r>
        <w:r w:rsidDel="007D446A">
          <w:delText xml:space="preserve">. Technology costs are primarily based on the 2030 cost prediction given by the Danish Energy Agency in their technology data catalog . A discount rate of 7% has been used to calculate annualized costs using the annuity factor given in Equation </w:delText>
        </w:r>
        <w:r w:rsidR="00171BF8" w:rsidDel="007D446A">
          <w:fldChar w:fldCharType="begin"/>
        </w:r>
        <w:r w:rsidR="00171BF8" w:rsidDel="007D446A">
          <w:delInstrText xml:space="preserve"> HYPERLINK \l "eq:annuity" \h </w:delInstrText>
        </w:r>
        <w:r w:rsidR="00171BF8" w:rsidDel="007D446A">
          <w:fldChar w:fldCharType="separate"/>
        </w:r>
        <w:r w:rsidDel="007D446A">
          <w:rPr>
            <w:rStyle w:val="Hyperlink"/>
          </w:rPr>
          <w:delText>[eq:annuity]</w:delText>
        </w:r>
        <w:r w:rsidR="00171BF8" w:rsidDel="007D446A">
          <w:rPr>
            <w:rStyle w:val="Hyperlink"/>
          </w:rPr>
          <w:fldChar w:fldCharType="end"/>
        </w:r>
        <w:r w:rsidDel="007D446A">
          <w:delText xml:space="preserve">. Here </w:delText>
        </w:r>
      </w:del>
      <m:oMath>
        <m:r>
          <w:del w:id="1034" w:author="Tim Tørnes Pedersen" w:date="2021-11-18T18:02:00Z">
            <w:rPr>
              <w:rFonts w:ascii="Cambria Math" w:hAnsi="Cambria Math"/>
            </w:rPr>
            <m:t>r</m:t>
          </w:del>
        </m:r>
      </m:oMath>
      <w:del w:id="1035" w:author="Tim Tørnes Pedersen" w:date="2021-11-18T18:02:00Z">
        <w:r w:rsidDel="007D446A">
          <w:delText xml:space="preserve"> is the discount rate and </w:delText>
        </w:r>
      </w:del>
      <m:oMath>
        <m:r>
          <w:del w:id="1036" w:author="Tim Tørnes Pedersen" w:date="2021-11-18T18:02:00Z">
            <w:rPr>
              <w:rFonts w:ascii="Cambria Math" w:hAnsi="Cambria Math"/>
            </w:rPr>
            <m:t>n</m:t>
          </w:del>
        </m:r>
      </m:oMath>
      <w:del w:id="1037" w:author="Tim Tørnes Pedersen" w:date="2021-11-18T18:02:00Z">
        <w:r w:rsidDel="007D446A">
          <w:delText xml:space="preserve"> is the technology lifetime.</w:delText>
        </w:r>
      </w:del>
    </w:p>
    <w:p w14:paraId="714EAA39" w14:textId="3D557A38" w:rsidR="00A4478A" w:rsidDel="007D446A" w:rsidRDefault="004A0387">
      <w:pPr>
        <w:pStyle w:val="BodyText"/>
        <w:keepNext/>
        <w:keepLines/>
        <w:spacing w:before="200" w:after="0"/>
        <w:outlineLvl w:val="1"/>
        <w:rPr>
          <w:del w:id="1038" w:author="Tim Tørnes Pedersen" w:date="2021-11-18T18:02:00Z"/>
        </w:rPr>
        <w:pPrChange w:id="1039" w:author="Tim Tørnes Pedersen" w:date="2021-11-18T18:02:00Z">
          <w:pPr>
            <w:pStyle w:val="BodyText"/>
          </w:pPr>
        </w:pPrChange>
      </w:pPr>
      <m:oMathPara>
        <m:oMathParaPr>
          <m:jc m:val="center"/>
        </m:oMathParaPr>
        <m:oMath>
          <m:r>
            <w:del w:id="1040" w:author="Tim Tørnes Pedersen" w:date="2021-11-18T18:02:00Z">
              <w:rPr>
                <w:rFonts w:ascii="Cambria Math" w:hAnsi="Cambria Math"/>
              </w:rPr>
              <m:t>a=</m:t>
            </w:del>
          </m:r>
          <m:f>
            <m:fPr>
              <m:ctrlPr>
                <w:del w:id="1041" w:author="Tim Tørnes Pedersen" w:date="2021-11-18T18:02:00Z">
                  <w:rPr>
                    <w:rFonts w:ascii="Cambria Math" w:hAnsi="Cambria Math"/>
                  </w:rPr>
                </w:del>
              </m:ctrlPr>
            </m:fPr>
            <m:num>
              <m:r>
                <w:del w:id="1042" w:author="Tim Tørnes Pedersen" w:date="2021-11-18T18:02:00Z">
                  <w:rPr>
                    <w:rFonts w:ascii="Cambria Math" w:hAnsi="Cambria Math"/>
                  </w:rPr>
                  <m:t>1-(1+r</m:t>
                </w:del>
              </m:r>
              <m:sSup>
                <m:sSupPr>
                  <m:ctrlPr>
                    <w:del w:id="1043" w:author="Tim Tørnes Pedersen" w:date="2021-11-18T18:02:00Z">
                      <w:rPr>
                        <w:rFonts w:ascii="Cambria Math" w:hAnsi="Cambria Math"/>
                      </w:rPr>
                    </w:del>
                  </m:ctrlPr>
                </m:sSupPr>
                <m:e>
                  <m:r>
                    <w:del w:id="1044" w:author="Tim Tørnes Pedersen" w:date="2021-11-18T18:02:00Z">
                      <w:rPr>
                        <w:rFonts w:ascii="Cambria Math" w:hAnsi="Cambria Math"/>
                      </w:rPr>
                      <m:t>)</m:t>
                    </w:del>
                  </m:r>
                </m:e>
                <m:sup>
                  <m:r>
                    <w:del w:id="1045" w:author="Tim Tørnes Pedersen" w:date="2021-11-18T18:02:00Z">
                      <w:rPr>
                        <w:rFonts w:ascii="Cambria Math" w:hAnsi="Cambria Math"/>
                      </w:rPr>
                      <m:t>-n</m:t>
                    </w:del>
                  </m:r>
                </m:sup>
              </m:sSup>
            </m:num>
            <m:den>
              <m:r>
                <w:del w:id="1046" w:author="Tim Tørnes Pedersen" w:date="2021-11-18T18:02:00Z">
                  <w:rPr>
                    <w:rFonts w:ascii="Cambria Math" w:hAnsi="Cambria Math"/>
                  </w:rPr>
                  <m:t>r</m:t>
                </w:del>
              </m:r>
            </m:den>
          </m:f>
        </m:oMath>
      </m:oMathPara>
    </w:p>
    <w:p w14:paraId="71E54976" w14:textId="7ED5FC4C" w:rsidR="00A4478A" w:rsidDel="007D446A" w:rsidRDefault="004A0387">
      <w:pPr>
        <w:pStyle w:val="FirstParagraph"/>
        <w:keepNext/>
        <w:keepLines/>
        <w:spacing w:before="200" w:after="0"/>
        <w:outlineLvl w:val="1"/>
        <w:rPr>
          <w:del w:id="1047" w:author="Tim Tørnes Pedersen" w:date="2021-11-18T18:02:00Z"/>
        </w:rPr>
        <w:pPrChange w:id="1048" w:author="Tim Tørnes Pedersen" w:date="2021-11-18T18:02:00Z">
          <w:pPr>
            <w:pStyle w:val="FirstParagraph"/>
          </w:pPr>
        </w:pPrChange>
      </w:pPr>
      <w:del w:id="1049" w:author="Tim Tørnes Pedersen" w:date="2021-11-18T18:02:00Z">
        <w:r w:rsidDel="007D446A">
          <w:delText xml:space="preserve">The model of the European power sector is formulated as a linear optimization problem, consisting of an objective function along with a set of constraints. Throughout this description of the model, the model variables are split in two vectors namely </w:delText>
        </w:r>
      </w:del>
      <m:oMath>
        <m:r>
          <w:del w:id="1050" w:author="Tim Tørnes Pedersen" w:date="2021-11-18T18:02:00Z">
            <m:rPr>
              <m:sty m:val="b"/>
            </m:rPr>
            <w:rPr>
              <w:rFonts w:ascii="Cambria Math" w:hAnsi="Cambria Math"/>
            </w:rPr>
            <m:t>x</m:t>
          </w:del>
        </m:r>
      </m:oMath>
      <w:del w:id="1051" w:author="Tim Tørnes Pedersen" w:date="2021-11-18T18:02:00Z">
        <w:r w:rsidDel="007D446A">
          <w:delText xml:space="preserve"> and </w:delText>
        </w:r>
      </w:del>
      <m:oMath>
        <m:r>
          <w:del w:id="1052" w:author="Tim Tørnes Pedersen" w:date="2021-11-18T18:02:00Z">
            <m:rPr>
              <m:sty m:val="b"/>
            </m:rPr>
            <w:rPr>
              <w:rFonts w:ascii="Cambria Math" w:hAnsi="Cambria Math"/>
            </w:rPr>
            <m:t>y</m:t>
          </w:del>
        </m:r>
      </m:oMath>
      <w:del w:id="1053" w:author="Tim Tørnes Pedersen" w:date="2021-11-18T18:02:00Z">
        <w:r w:rsidDel="007D446A">
          <w:delText xml:space="preserve">. Where </w:delText>
        </w:r>
      </w:del>
      <m:oMath>
        <m:r>
          <w:del w:id="1054" w:author="Tim Tørnes Pedersen" w:date="2021-11-18T18:02:00Z">
            <m:rPr>
              <m:sty m:val="b"/>
            </m:rPr>
            <w:rPr>
              <w:rFonts w:ascii="Cambria Math" w:hAnsi="Cambria Math"/>
            </w:rPr>
            <m:t>x</m:t>
          </w:del>
        </m:r>
      </m:oMath>
      <w:del w:id="1055" w:author="Tim Tørnes Pedersen" w:date="2021-11-18T18:02:00Z">
        <w:r w:rsidDel="007D446A">
          <w:delText xml:space="preserve"> describes the national CO</w:delText>
        </w:r>
      </w:del>
      <m:oMath>
        <m:sSub>
          <m:sSubPr>
            <m:ctrlPr>
              <w:del w:id="1056" w:author="Tim Tørnes Pedersen" w:date="2021-11-18T18:02:00Z">
                <w:rPr>
                  <w:rFonts w:ascii="Cambria Math" w:hAnsi="Cambria Math"/>
                </w:rPr>
              </w:del>
            </m:ctrlPr>
          </m:sSubPr>
          <m:e>
            <m:r>
              <w:del w:id="1057" w:author="Tim Tørnes Pedersen" w:date="2021-11-18T18:02:00Z">
                <w:rPr>
                  <w:rFonts w:ascii="Cambria Math" w:hAnsi="Cambria Math"/>
                </w:rPr>
                <m:t>​</m:t>
              </w:del>
            </m:r>
          </m:e>
          <m:sub>
            <m:r>
              <w:del w:id="1058" w:author="Tim Tørnes Pedersen" w:date="2021-11-18T18:02:00Z">
                <w:rPr>
                  <w:rFonts w:ascii="Cambria Math" w:hAnsi="Cambria Math"/>
                </w:rPr>
                <m:t>2</m:t>
              </w:del>
            </m:r>
          </m:sub>
        </m:sSub>
      </m:oMath>
      <w:del w:id="1059" w:author="Tim Tørnes Pedersen" w:date="2021-11-18T18:02:00Z">
        <w:r w:rsidDel="007D446A">
          <w:delText xml:space="preserve"> reduction target given by the MCMC sampler </w:delText>
        </w:r>
      </w:del>
      <m:oMath>
        <m:r>
          <w:del w:id="1060" w:author="Tim Tørnes Pedersen" w:date="2021-11-18T18:02:00Z">
            <m:rPr>
              <m:sty m:val="b"/>
            </m:rPr>
            <w:rPr>
              <w:rFonts w:ascii="Cambria Math" w:hAnsi="Cambria Math"/>
            </w:rPr>
            <m:t>x</m:t>
          </w:del>
        </m:r>
        <m:r>
          <w:del w:id="1061" w:author="Tim Tørnes Pedersen" w:date="2021-11-18T18:02:00Z">
            <w:rPr>
              <w:rFonts w:ascii="Cambria Math" w:hAnsi="Cambria Math"/>
            </w:rPr>
            <m:t>=</m:t>
          </w:del>
        </m:r>
        <m:sSub>
          <m:sSubPr>
            <m:ctrlPr>
              <w:del w:id="1062" w:author="Tim Tørnes Pedersen" w:date="2021-11-18T18:02:00Z">
                <w:rPr>
                  <w:rFonts w:ascii="Cambria Math" w:hAnsi="Cambria Math"/>
                </w:rPr>
              </w:del>
            </m:ctrlPr>
          </m:sSubPr>
          <m:e>
            <m:r>
              <w:del w:id="1063" w:author="Tim Tørnes Pedersen" w:date="2021-11-18T18:02:00Z">
                <w:rPr>
                  <w:rFonts w:ascii="Cambria Math" w:hAnsi="Cambria Math"/>
                </w:rPr>
                <m:t>r</m:t>
              </w:del>
            </m:r>
          </m:e>
          <m:sub>
            <m:r>
              <w:del w:id="1064" w:author="Tim Tørnes Pedersen" w:date="2021-11-18T18:02:00Z">
                <w:rPr>
                  <w:rFonts w:ascii="Cambria Math" w:hAnsi="Cambria Math"/>
                </w:rPr>
                <m:t>n</m:t>
              </w:del>
            </m:r>
          </m:sub>
        </m:sSub>
        <m:r>
          <w:del w:id="1065" w:author="Tim Tørnes Pedersen" w:date="2021-11-18T18:02:00Z">
            <w:rPr>
              <w:rFonts w:ascii="Cambria Math" w:hAnsi="Cambria Math"/>
            </w:rPr>
            <m:t> ∀ n</m:t>
          </w:del>
        </m:r>
      </m:oMath>
      <w:del w:id="1066" w:author="Tim Tørnes Pedersen" w:date="2021-11-18T18:02:00Z">
        <w:r w:rsidDel="007D446A">
          <w:delText xml:space="preserve">. Here </w:delText>
        </w:r>
      </w:del>
      <m:oMath>
        <m:sSub>
          <m:sSubPr>
            <m:ctrlPr>
              <w:del w:id="1067" w:author="Tim Tørnes Pedersen" w:date="2021-11-18T18:02:00Z">
                <w:rPr>
                  <w:rFonts w:ascii="Cambria Math" w:hAnsi="Cambria Math"/>
                </w:rPr>
              </w:del>
            </m:ctrlPr>
          </m:sSubPr>
          <m:e>
            <m:r>
              <w:del w:id="1068" w:author="Tim Tørnes Pedersen" w:date="2021-11-18T18:02:00Z">
                <w:rPr>
                  <w:rFonts w:ascii="Cambria Math" w:hAnsi="Cambria Math"/>
                </w:rPr>
                <m:t>r</m:t>
              </w:del>
            </m:r>
          </m:e>
          <m:sub>
            <m:r>
              <w:del w:id="1069" w:author="Tim Tørnes Pedersen" w:date="2021-11-18T18:02:00Z">
                <w:rPr>
                  <w:rFonts w:ascii="Cambria Math" w:hAnsi="Cambria Math"/>
                </w:rPr>
                <m:t>n</m:t>
              </w:del>
            </m:r>
          </m:sub>
        </m:sSub>
      </m:oMath>
      <w:del w:id="1070" w:author="Tim Tørnes Pedersen" w:date="2021-11-18T18:02:00Z">
        <w:r w:rsidDel="007D446A">
          <w:delText xml:space="preserve"> is the national CO</w:delText>
        </w:r>
      </w:del>
      <m:oMath>
        <m:sSub>
          <m:sSubPr>
            <m:ctrlPr>
              <w:del w:id="1071" w:author="Tim Tørnes Pedersen" w:date="2021-11-18T18:02:00Z">
                <w:rPr>
                  <w:rFonts w:ascii="Cambria Math" w:hAnsi="Cambria Math"/>
                </w:rPr>
              </w:del>
            </m:ctrlPr>
          </m:sSubPr>
          <m:e>
            <m:r>
              <w:del w:id="1072" w:author="Tim Tørnes Pedersen" w:date="2021-11-18T18:02:00Z">
                <w:rPr>
                  <w:rFonts w:ascii="Cambria Math" w:hAnsi="Cambria Math"/>
                </w:rPr>
                <m:t>​</m:t>
              </w:del>
            </m:r>
          </m:e>
          <m:sub>
            <m:r>
              <w:del w:id="1073" w:author="Tim Tørnes Pedersen" w:date="2021-11-18T18:02:00Z">
                <w:rPr>
                  <w:rFonts w:ascii="Cambria Math" w:hAnsi="Cambria Math"/>
                </w:rPr>
                <m:t>2</m:t>
              </w:del>
            </m:r>
          </m:sub>
        </m:sSub>
      </m:oMath>
      <w:del w:id="1074" w:author="Tim Tørnes Pedersen" w:date="2021-11-18T18:02:00Z">
        <w:r w:rsidDel="007D446A">
          <w:delText xml:space="preserve"> target in ton CO</w:delText>
        </w:r>
      </w:del>
      <m:oMath>
        <m:sSub>
          <m:sSubPr>
            <m:ctrlPr>
              <w:del w:id="1075" w:author="Tim Tørnes Pedersen" w:date="2021-11-18T18:02:00Z">
                <w:rPr>
                  <w:rFonts w:ascii="Cambria Math" w:hAnsi="Cambria Math"/>
                </w:rPr>
              </w:del>
            </m:ctrlPr>
          </m:sSubPr>
          <m:e>
            <m:r>
              <w:del w:id="1076" w:author="Tim Tørnes Pedersen" w:date="2021-11-18T18:02:00Z">
                <w:rPr>
                  <w:rFonts w:ascii="Cambria Math" w:hAnsi="Cambria Math"/>
                </w:rPr>
                <m:t>​</m:t>
              </w:del>
            </m:r>
          </m:e>
          <m:sub>
            <m:r>
              <w:del w:id="1077" w:author="Tim Tørnes Pedersen" w:date="2021-11-18T18:02:00Z">
                <w:rPr>
                  <w:rFonts w:ascii="Cambria Math" w:hAnsi="Cambria Math"/>
                </w:rPr>
                <m:t>2</m:t>
              </w:del>
            </m:r>
          </m:sub>
        </m:sSub>
      </m:oMath>
      <w:del w:id="1078" w:author="Tim Tørnes Pedersen" w:date="2021-11-18T18:02:00Z">
        <w:r w:rsidDel="007D446A">
          <w:delText xml:space="preserve"> for all model countries </w:delText>
        </w:r>
      </w:del>
      <m:oMath>
        <m:r>
          <w:del w:id="1079" w:author="Tim Tørnes Pedersen" w:date="2021-11-18T18:02:00Z">
            <w:rPr>
              <w:rFonts w:ascii="Cambria Math" w:hAnsi="Cambria Math"/>
            </w:rPr>
            <m:t>n</m:t>
          </w:del>
        </m:r>
      </m:oMath>
      <w:del w:id="1080" w:author="Tim Tørnes Pedersen" w:date="2021-11-18T18:02:00Z">
        <w:r w:rsidDel="007D446A">
          <w:delText xml:space="preserve">. The remaining variables </w:delText>
        </w:r>
      </w:del>
      <m:oMath>
        <m:r>
          <w:del w:id="1081" w:author="Tim Tørnes Pedersen" w:date="2021-11-18T18:02:00Z">
            <m:rPr>
              <m:sty m:val="b"/>
            </m:rPr>
            <w:rPr>
              <w:rFonts w:ascii="Cambria Math" w:hAnsi="Cambria Math"/>
            </w:rPr>
            <m:t>y</m:t>
          </w:del>
        </m:r>
      </m:oMath>
      <w:del w:id="1082" w:author="Tim Tørnes Pedersen" w:date="2021-11-18T18:02:00Z">
        <w:r w:rsidDel="007D446A">
          <w:delText xml:space="preserve"> represent technology capacities and dispatch </w:delText>
        </w:r>
      </w:del>
      <m:oMath>
        <m:r>
          <w:del w:id="1083" w:author="Tim Tørnes Pedersen" w:date="2021-11-18T18:02:00Z">
            <m:rPr>
              <m:sty m:val="b"/>
            </m:rPr>
            <w:rPr>
              <w:rFonts w:ascii="Cambria Math" w:hAnsi="Cambria Math"/>
            </w:rPr>
            <m:t>y</m:t>
          </w:del>
        </m:r>
        <m:r>
          <w:del w:id="1084" w:author="Tim Tørnes Pedersen" w:date="2021-11-18T18:02:00Z">
            <w:rPr>
              <w:rFonts w:ascii="Cambria Math" w:hAnsi="Cambria Math"/>
            </w:rPr>
            <m:t>={</m:t>
          </w:del>
        </m:r>
        <m:sSub>
          <m:sSubPr>
            <m:ctrlPr>
              <w:del w:id="1085" w:author="Tim Tørnes Pedersen" w:date="2021-11-18T18:02:00Z">
                <w:rPr>
                  <w:rFonts w:ascii="Cambria Math" w:hAnsi="Cambria Math"/>
                </w:rPr>
              </w:del>
            </m:ctrlPr>
          </m:sSubPr>
          <m:e>
            <m:r>
              <w:del w:id="1086" w:author="Tim Tørnes Pedersen" w:date="2021-11-18T18:02:00Z">
                <m:rPr>
                  <m:sty m:val="b"/>
                </m:rPr>
                <w:rPr>
                  <w:rFonts w:ascii="Cambria Math" w:hAnsi="Cambria Math"/>
                </w:rPr>
                <m:t>g</m:t>
              </w:del>
            </m:r>
          </m:e>
          <m:sub>
            <m:r>
              <w:del w:id="1087" w:author="Tim Tørnes Pedersen" w:date="2021-11-18T18:02:00Z">
                <w:rPr>
                  <w:rFonts w:ascii="Cambria Math" w:hAnsi="Cambria Math"/>
                </w:rPr>
                <m:t>n,s,t</m:t>
              </w:del>
            </m:r>
          </m:sub>
        </m:sSub>
        <m:r>
          <w:del w:id="1088" w:author="Tim Tørnes Pedersen" w:date="2021-11-18T18:02:00Z">
            <w:rPr>
              <w:rFonts w:ascii="Cambria Math" w:hAnsi="Cambria Math"/>
            </w:rPr>
            <m:t>,</m:t>
          </w:del>
        </m:r>
        <m:sSub>
          <m:sSubPr>
            <m:ctrlPr>
              <w:del w:id="1089" w:author="Tim Tørnes Pedersen" w:date="2021-11-18T18:02:00Z">
                <w:rPr>
                  <w:rFonts w:ascii="Cambria Math" w:hAnsi="Cambria Math"/>
                </w:rPr>
              </w:del>
            </m:ctrlPr>
          </m:sSubPr>
          <m:e>
            <m:r>
              <w:del w:id="1090" w:author="Tim Tørnes Pedersen" w:date="2021-11-18T18:02:00Z">
                <m:rPr>
                  <m:sty m:val="b"/>
                </m:rPr>
                <w:rPr>
                  <w:rFonts w:ascii="Cambria Math" w:hAnsi="Cambria Math"/>
                </w:rPr>
                <m:t>G</m:t>
              </w:del>
            </m:r>
          </m:e>
          <m:sub>
            <m:r>
              <w:del w:id="1091" w:author="Tim Tørnes Pedersen" w:date="2021-11-18T18:02:00Z">
                <w:rPr>
                  <w:rFonts w:ascii="Cambria Math" w:hAnsi="Cambria Math"/>
                </w:rPr>
                <m:t>n,s</m:t>
              </w:del>
            </m:r>
          </m:sub>
        </m:sSub>
        <m:r>
          <w:del w:id="1092" w:author="Tim Tørnes Pedersen" w:date="2021-11-18T18:02:00Z">
            <w:rPr>
              <w:rFonts w:ascii="Cambria Math" w:hAnsi="Cambria Math"/>
            </w:rPr>
            <m:t>,</m:t>
          </w:del>
        </m:r>
        <m:sSub>
          <m:sSubPr>
            <m:ctrlPr>
              <w:del w:id="1093" w:author="Tim Tørnes Pedersen" w:date="2021-11-18T18:02:00Z">
                <w:rPr>
                  <w:rFonts w:ascii="Cambria Math" w:hAnsi="Cambria Math"/>
                </w:rPr>
              </w:del>
            </m:ctrlPr>
          </m:sSubPr>
          <m:e>
            <m:r>
              <w:del w:id="1094" w:author="Tim Tørnes Pedersen" w:date="2021-11-18T18:02:00Z">
                <m:rPr>
                  <m:sty m:val="b"/>
                </m:rPr>
                <w:rPr>
                  <w:rFonts w:ascii="Cambria Math" w:hAnsi="Cambria Math"/>
                </w:rPr>
                <m:t>F</m:t>
              </w:del>
            </m:r>
          </m:e>
          <m:sub>
            <m:r>
              <w:del w:id="1095" w:author="Tim Tørnes Pedersen" w:date="2021-11-18T18:02:00Z">
                <w:rPr>
                  <w:rFonts w:ascii="Cambria Math" w:hAnsi="Cambria Math"/>
                </w:rPr>
                <m:t>l</m:t>
              </w:del>
            </m:r>
          </m:sub>
        </m:sSub>
        <m:r>
          <w:del w:id="1096" w:author="Tim Tørnes Pedersen" w:date="2021-11-18T18:02:00Z">
            <w:rPr>
              <w:rFonts w:ascii="Cambria Math" w:hAnsi="Cambria Math"/>
            </w:rPr>
            <m:t>}</m:t>
          </w:del>
        </m:r>
      </m:oMath>
      <w:del w:id="1097" w:author="Tim Tørnes Pedersen" w:date="2021-11-18T18:02:00Z">
        <w:r w:rsidDel="007D446A">
          <w:delText xml:space="preserve">. Here index </w:delText>
        </w:r>
      </w:del>
      <m:oMath>
        <m:r>
          <w:del w:id="1098" w:author="Tim Tørnes Pedersen" w:date="2021-11-18T18:02:00Z">
            <w:rPr>
              <w:rFonts w:ascii="Cambria Math" w:hAnsi="Cambria Math"/>
            </w:rPr>
            <m:t>s</m:t>
          </w:del>
        </m:r>
      </m:oMath>
      <w:del w:id="1099" w:author="Tim Tørnes Pedersen" w:date="2021-11-18T18:02:00Z">
        <w:r w:rsidDel="007D446A">
          <w:delText xml:space="preserve"> is indexing the technology for all technologies included in the model, index </w:delText>
        </w:r>
      </w:del>
      <m:oMath>
        <m:r>
          <w:del w:id="1100" w:author="Tim Tørnes Pedersen" w:date="2021-11-18T18:02:00Z">
            <w:rPr>
              <w:rFonts w:ascii="Cambria Math" w:hAnsi="Cambria Math"/>
            </w:rPr>
            <m:t>t</m:t>
          </w:del>
        </m:r>
      </m:oMath>
      <w:del w:id="1101" w:author="Tim Tørnes Pedersen" w:date="2021-11-18T18:02:00Z">
        <w:r w:rsidDel="007D446A">
          <w:delText xml:space="preserve"> is indexing the hour for all hours in the year, and </w:delText>
        </w:r>
      </w:del>
      <m:oMath>
        <m:r>
          <w:del w:id="1102" w:author="Tim Tørnes Pedersen" w:date="2021-11-18T18:02:00Z">
            <w:rPr>
              <w:rFonts w:ascii="Cambria Math" w:hAnsi="Cambria Math"/>
            </w:rPr>
            <m:t>l</m:t>
          </w:del>
        </m:r>
      </m:oMath>
      <w:del w:id="1103" w:author="Tim Tørnes Pedersen" w:date="2021-11-18T18:02:00Z">
        <w:r w:rsidDel="007D446A">
          <w:delText xml:space="preserve"> is the transmission line. The variables determined in the optimization process is thus:</w:delText>
        </w:r>
      </w:del>
    </w:p>
    <w:p w14:paraId="04401E58" w14:textId="25D72EED" w:rsidR="00A4478A" w:rsidDel="007D446A" w:rsidRDefault="00C81891">
      <w:pPr>
        <w:keepNext/>
        <w:keepLines/>
        <w:numPr>
          <w:ilvl w:val="0"/>
          <w:numId w:val="2"/>
        </w:numPr>
        <w:spacing w:before="200" w:after="0"/>
        <w:outlineLvl w:val="1"/>
        <w:rPr>
          <w:del w:id="1104" w:author="Tim Tørnes Pedersen" w:date="2021-11-18T18:02:00Z"/>
        </w:rPr>
        <w:pPrChange w:id="1105" w:author="Tim Tørnes Pedersen" w:date="2021-11-18T18:02:00Z">
          <w:pPr>
            <w:numPr>
              <w:numId w:val="2"/>
            </w:numPr>
            <w:tabs>
              <w:tab w:val="num" w:pos="0"/>
            </w:tabs>
            <w:ind w:left="480" w:hanging="480"/>
          </w:pPr>
        </w:pPrChange>
      </w:pPr>
      <m:oMath>
        <m:sSub>
          <m:sSubPr>
            <m:ctrlPr>
              <w:del w:id="1106" w:author="Tim Tørnes Pedersen" w:date="2021-11-18T18:02:00Z">
                <w:rPr>
                  <w:rFonts w:ascii="Cambria Math" w:hAnsi="Cambria Math"/>
                </w:rPr>
              </w:del>
            </m:ctrlPr>
          </m:sSubPr>
          <m:e>
            <m:r>
              <w:del w:id="1107" w:author="Tim Tørnes Pedersen" w:date="2021-11-18T18:02:00Z">
                <m:rPr>
                  <m:sty m:val="b"/>
                </m:rPr>
                <w:rPr>
                  <w:rFonts w:ascii="Cambria Math" w:hAnsi="Cambria Math"/>
                </w:rPr>
                <m:t>g</m:t>
              </w:del>
            </m:r>
          </m:e>
          <m:sub>
            <m:r>
              <w:del w:id="1108" w:author="Tim Tørnes Pedersen" w:date="2021-11-18T18:02:00Z">
                <w:rPr>
                  <w:rFonts w:ascii="Cambria Math" w:hAnsi="Cambria Math"/>
                </w:rPr>
                <m:t>n,s,t</m:t>
              </w:del>
            </m:r>
          </m:sub>
        </m:sSub>
      </m:oMath>
      <w:del w:id="1109" w:author="Tim Tørnes Pedersen" w:date="2021-11-18T18:02:00Z">
        <w:r w:rsidR="004A0387" w:rsidDel="007D446A">
          <w:delText xml:space="preserve"> : Hourly dispatch of energy from the given plants in the given countries with the marginal cost </w:delText>
        </w:r>
      </w:del>
      <m:oMath>
        <m:sSub>
          <m:sSubPr>
            <m:ctrlPr>
              <w:del w:id="1110" w:author="Tim Tørnes Pedersen" w:date="2021-11-18T18:02:00Z">
                <w:rPr>
                  <w:rFonts w:ascii="Cambria Math" w:hAnsi="Cambria Math"/>
                </w:rPr>
              </w:del>
            </m:ctrlPr>
          </m:sSubPr>
          <m:e>
            <m:r>
              <w:del w:id="1111" w:author="Tim Tørnes Pedersen" w:date="2021-11-18T18:02:00Z">
                <m:rPr>
                  <m:sty m:val="b"/>
                </m:rPr>
                <w:rPr>
                  <w:rFonts w:ascii="Cambria Math" w:hAnsi="Cambria Math"/>
                </w:rPr>
                <m:t>o</m:t>
              </w:del>
            </m:r>
          </m:e>
          <m:sub>
            <m:r>
              <w:del w:id="1112" w:author="Tim Tørnes Pedersen" w:date="2021-11-18T18:02:00Z">
                <w:rPr>
                  <w:rFonts w:ascii="Cambria Math" w:hAnsi="Cambria Math"/>
                </w:rPr>
                <m:t>n,s</m:t>
              </w:del>
            </m:r>
          </m:sub>
        </m:sSub>
      </m:oMath>
      <w:del w:id="1113" w:author="Tim Tørnes Pedersen" w:date="2021-11-18T18:02:00Z">
        <w:r w:rsidR="004A0387" w:rsidDel="007D446A">
          <w:delText>.</w:delText>
        </w:r>
      </w:del>
    </w:p>
    <w:p w14:paraId="2AD8CDCB" w14:textId="18200C69" w:rsidR="00A4478A" w:rsidDel="007D446A" w:rsidRDefault="00C81891">
      <w:pPr>
        <w:keepNext/>
        <w:keepLines/>
        <w:numPr>
          <w:ilvl w:val="0"/>
          <w:numId w:val="2"/>
        </w:numPr>
        <w:spacing w:before="200" w:after="0"/>
        <w:outlineLvl w:val="1"/>
        <w:rPr>
          <w:del w:id="1114" w:author="Tim Tørnes Pedersen" w:date="2021-11-18T18:02:00Z"/>
        </w:rPr>
        <w:pPrChange w:id="1115" w:author="Tim Tørnes Pedersen" w:date="2021-11-18T18:02:00Z">
          <w:pPr>
            <w:numPr>
              <w:numId w:val="2"/>
            </w:numPr>
            <w:tabs>
              <w:tab w:val="num" w:pos="0"/>
            </w:tabs>
            <w:ind w:left="480" w:hanging="480"/>
          </w:pPr>
        </w:pPrChange>
      </w:pPr>
      <m:oMath>
        <m:sSub>
          <m:sSubPr>
            <m:ctrlPr>
              <w:del w:id="1116" w:author="Tim Tørnes Pedersen" w:date="2021-11-18T18:02:00Z">
                <w:rPr>
                  <w:rFonts w:ascii="Cambria Math" w:hAnsi="Cambria Math"/>
                </w:rPr>
              </w:del>
            </m:ctrlPr>
          </m:sSubPr>
          <m:e>
            <m:r>
              <w:del w:id="1117" w:author="Tim Tørnes Pedersen" w:date="2021-11-18T18:02:00Z">
                <m:rPr>
                  <m:sty m:val="b"/>
                </m:rPr>
                <w:rPr>
                  <w:rFonts w:ascii="Cambria Math" w:hAnsi="Cambria Math"/>
                </w:rPr>
                <m:t>G</m:t>
              </w:del>
            </m:r>
          </m:e>
          <m:sub>
            <m:r>
              <w:del w:id="1118" w:author="Tim Tørnes Pedersen" w:date="2021-11-18T18:02:00Z">
                <w:rPr>
                  <w:rFonts w:ascii="Cambria Math" w:hAnsi="Cambria Math"/>
                </w:rPr>
                <m:t>n,s</m:t>
              </w:del>
            </m:r>
          </m:sub>
        </m:sSub>
      </m:oMath>
      <w:del w:id="1119" w:author="Tim Tørnes Pedersen" w:date="2021-11-18T18:02:00Z">
        <w:r w:rsidR="004A0387" w:rsidDel="007D446A">
          <w:delText xml:space="preserve">: Total installed capacity of the given technologies in the given countries with the capital cost </w:delText>
        </w:r>
      </w:del>
      <m:oMath>
        <m:sSub>
          <m:sSubPr>
            <m:ctrlPr>
              <w:del w:id="1120" w:author="Tim Tørnes Pedersen" w:date="2021-11-18T18:02:00Z">
                <w:rPr>
                  <w:rFonts w:ascii="Cambria Math" w:hAnsi="Cambria Math"/>
                </w:rPr>
              </w:del>
            </m:ctrlPr>
          </m:sSubPr>
          <m:e>
            <m:r>
              <w:del w:id="1121" w:author="Tim Tørnes Pedersen" w:date="2021-11-18T18:02:00Z">
                <m:rPr>
                  <m:sty m:val="b"/>
                </m:rPr>
                <w:rPr>
                  <w:rFonts w:ascii="Cambria Math" w:hAnsi="Cambria Math"/>
                </w:rPr>
                <m:t>c</m:t>
              </w:del>
            </m:r>
          </m:e>
          <m:sub>
            <m:r>
              <w:del w:id="1122" w:author="Tim Tørnes Pedersen" w:date="2021-11-18T18:02:00Z">
                <w:rPr>
                  <w:rFonts w:ascii="Cambria Math" w:hAnsi="Cambria Math"/>
                </w:rPr>
                <m:t>n,s</m:t>
              </w:del>
            </m:r>
          </m:sub>
        </m:sSub>
      </m:oMath>
      <w:del w:id="1123" w:author="Tim Tørnes Pedersen" w:date="2021-11-18T18:02:00Z">
        <w:r w:rsidR="004A0387" w:rsidDel="007D446A">
          <w:delText>.</w:delText>
        </w:r>
      </w:del>
    </w:p>
    <w:p w14:paraId="5A5BA495" w14:textId="676B860C" w:rsidR="00A4478A" w:rsidDel="007D446A" w:rsidRDefault="00C81891">
      <w:pPr>
        <w:keepNext/>
        <w:keepLines/>
        <w:numPr>
          <w:ilvl w:val="0"/>
          <w:numId w:val="2"/>
        </w:numPr>
        <w:spacing w:before="200" w:after="0"/>
        <w:outlineLvl w:val="1"/>
        <w:rPr>
          <w:del w:id="1124" w:author="Tim Tørnes Pedersen" w:date="2021-11-18T18:02:00Z"/>
        </w:rPr>
        <w:pPrChange w:id="1125" w:author="Tim Tørnes Pedersen" w:date="2021-11-18T18:02:00Z">
          <w:pPr>
            <w:numPr>
              <w:numId w:val="2"/>
            </w:numPr>
            <w:tabs>
              <w:tab w:val="num" w:pos="0"/>
            </w:tabs>
            <w:ind w:left="480" w:hanging="480"/>
          </w:pPr>
        </w:pPrChange>
      </w:pPr>
      <m:oMath>
        <m:sSub>
          <m:sSubPr>
            <m:ctrlPr>
              <w:del w:id="1126" w:author="Tim Tørnes Pedersen" w:date="2021-11-18T18:02:00Z">
                <w:rPr>
                  <w:rFonts w:ascii="Cambria Math" w:hAnsi="Cambria Math"/>
                </w:rPr>
              </w:del>
            </m:ctrlPr>
          </m:sSubPr>
          <m:e>
            <m:r>
              <w:del w:id="1127" w:author="Tim Tørnes Pedersen" w:date="2021-11-18T18:02:00Z">
                <m:rPr>
                  <m:sty m:val="b"/>
                </m:rPr>
                <w:rPr>
                  <w:rFonts w:ascii="Cambria Math" w:hAnsi="Cambria Math"/>
                </w:rPr>
                <m:t>F</m:t>
              </w:del>
            </m:r>
          </m:e>
          <m:sub>
            <m:r>
              <w:del w:id="1128" w:author="Tim Tørnes Pedersen" w:date="2021-11-18T18:02:00Z">
                <w:rPr>
                  <w:rFonts w:ascii="Cambria Math" w:hAnsi="Cambria Math"/>
                </w:rPr>
                <m:t>l</m:t>
              </w:del>
            </m:r>
          </m:sub>
        </m:sSub>
      </m:oMath>
      <w:del w:id="1129" w:author="Tim Tørnes Pedersen" w:date="2021-11-18T18:02:00Z">
        <w:r w:rsidR="004A0387" w:rsidDel="007D446A">
          <w:delText xml:space="preserve">: Total installed transmission capacity for all lines with the fixed annualized capacity cost </w:delText>
        </w:r>
      </w:del>
      <m:oMath>
        <m:sSub>
          <m:sSubPr>
            <m:ctrlPr>
              <w:del w:id="1130" w:author="Tim Tørnes Pedersen" w:date="2021-11-18T18:02:00Z">
                <w:rPr>
                  <w:rFonts w:ascii="Cambria Math" w:hAnsi="Cambria Math"/>
                </w:rPr>
              </w:del>
            </m:ctrlPr>
          </m:sSubPr>
          <m:e>
            <m:r>
              <w:del w:id="1131" w:author="Tim Tørnes Pedersen" w:date="2021-11-18T18:02:00Z">
                <m:rPr>
                  <m:sty m:val="b"/>
                </m:rPr>
                <w:rPr>
                  <w:rFonts w:ascii="Cambria Math" w:hAnsi="Cambria Math"/>
                </w:rPr>
                <m:t>c</m:t>
              </w:del>
            </m:r>
          </m:e>
          <m:sub>
            <m:r>
              <w:del w:id="1132" w:author="Tim Tørnes Pedersen" w:date="2021-11-18T18:02:00Z">
                <w:rPr>
                  <w:rFonts w:ascii="Cambria Math" w:hAnsi="Cambria Math"/>
                </w:rPr>
                <m:t>l</m:t>
              </w:del>
            </m:r>
          </m:sub>
        </m:sSub>
      </m:oMath>
      <w:del w:id="1133" w:author="Tim Tørnes Pedersen" w:date="2021-11-18T18:02:00Z">
        <w:r w:rsidR="004A0387" w:rsidDel="007D446A">
          <w:delText>.</w:delText>
        </w:r>
      </w:del>
    </w:p>
    <w:p w14:paraId="08C5DF0B" w14:textId="1DFEF760" w:rsidR="00A4478A" w:rsidDel="007D446A" w:rsidRDefault="004A0387">
      <w:pPr>
        <w:pStyle w:val="FirstParagraph"/>
        <w:keepNext/>
        <w:keepLines/>
        <w:spacing w:before="200" w:after="0"/>
        <w:outlineLvl w:val="1"/>
        <w:rPr>
          <w:del w:id="1134" w:author="Tim Tørnes Pedersen" w:date="2021-11-18T18:02:00Z"/>
        </w:rPr>
        <w:pPrChange w:id="1135" w:author="Tim Tørnes Pedersen" w:date="2021-11-18T18:02:00Z">
          <w:pPr>
            <w:pStyle w:val="FirstParagraph"/>
          </w:pPr>
        </w:pPrChange>
      </w:pPr>
      <w:del w:id="1136" w:author="Tim Tørnes Pedersen" w:date="2021-11-18T18:02:00Z">
        <w:r w:rsidDel="007D446A">
          <w:delText>The model is then formulated as a linear problem following the standard formulation given as:</w:delText>
        </w:r>
      </w:del>
    </w:p>
    <w:p w14:paraId="2A0A6697" w14:textId="7A09FA0B" w:rsidR="00A4478A" w:rsidDel="007D446A" w:rsidRDefault="00C81891">
      <w:pPr>
        <w:pStyle w:val="BodyText"/>
        <w:keepNext/>
        <w:keepLines/>
        <w:spacing w:before="200" w:after="0"/>
        <w:outlineLvl w:val="1"/>
        <w:rPr>
          <w:del w:id="1137" w:author="Tim Tørnes Pedersen" w:date="2021-11-18T18:02:00Z"/>
        </w:rPr>
        <w:pPrChange w:id="1138" w:author="Tim Tørnes Pedersen" w:date="2021-11-18T18:02:00Z">
          <w:pPr>
            <w:pStyle w:val="BodyText"/>
          </w:pPr>
        </w:pPrChange>
      </w:pPr>
      <m:oMathPara>
        <m:oMathParaPr>
          <m:jc m:val="center"/>
        </m:oMathParaPr>
        <m:oMath>
          <m:m>
            <m:mPr>
              <m:plcHide m:val="1"/>
              <m:mcs>
                <m:mc>
                  <m:mcPr>
                    <m:count m:val="1"/>
                    <m:mcJc m:val="right"/>
                  </m:mcPr>
                </m:mc>
                <m:mc>
                  <m:mcPr>
                    <m:count m:val="1"/>
                    <m:mcJc m:val="left"/>
                  </m:mcPr>
                </m:mc>
              </m:mcs>
              <m:ctrlPr>
                <w:del w:id="1139" w:author="Tim Tørnes Pedersen" w:date="2021-11-18T18:02:00Z">
                  <w:rPr>
                    <w:rFonts w:ascii="Cambria Math" w:hAnsi="Cambria Math"/>
                  </w:rPr>
                </w:del>
              </m:ctrlPr>
            </m:mPr>
            <m:mr>
              <m:e>
                <m:r>
                  <w:del w:id="1140" w:author="Tim Tørnes Pedersen" w:date="2021-11-18T18:02:00Z">
                    <m:rPr>
                      <m:nor/>
                    </m:rPr>
                    <m:t>minimize</m:t>
                  </w:del>
                </m:r>
                <m:r>
                  <w:del w:id="1141" w:author="Tim Tørnes Pedersen" w:date="2021-11-18T18:02:00Z">
                    <w:rPr>
                      <w:rFonts w:ascii="Cambria Math" w:hAnsi="Cambria Math"/>
                    </w:rPr>
                    <m:t> </m:t>
                  </w:del>
                </m:r>
              </m:e>
              <m:e>
                <m:r>
                  <w:del w:id="1142" w:author="Tim Tørnes Pedersen" w:date="2021-11-18T18:02:00Z">
                    <w:rPr>
                      <w:rFonts w:ascii="Cambria Math" w:hAnsi="Cambria Math"/>
                    </w:rPr>
                    <m:t> </m:t>
                  </w:del>
                </m:r>
                <m:sSub>
                  <m:sSubPr>
                    <m:ctrlPr>
                      <w:del w:id="1143" w:author="Tim Tørnes Pedersen" w:date="2021-11-18T18:02:00Z">
                        <w:rPr>
                          <w:rFonts w:ascii="Cambria Math" w:hAnsi="Cambria Math"/>
                        </w:rPr>
                      </w:del>
                    </m:ctrlPr>
                  </m:sSubPr>
                  <m:e>
                    <m:r>
                      <w:del w:id="1144" w:author="Tim Tørnes Pedersen" w:date="2021-11-18T18:02:00Z">
                        <m:rPr>
                          <m:sty m:val="b"/>
                        </m:rPr>
                        <w:rPr>
                          <w:rFonts w:ascii="Cambria Math" w:hAnsi="Cambria Math"/>
                        </w:rPr>
                        <m:t>f</m:t>
                      </w:del>
                    </m:r>
                  </m:e>
                  <m:sub>
                    <m:r>
                      <w:del w:id="1145" w:author="Tim Tørnes Pedersen" w:date="2021-11-18T18:02:00Z">
                        <w:rPr>
                          <w:rFonts w:ascii="Cambria Math" w:hAnsi="Cambria Math"/>
                        </w:rPr>
                        <m:t>0</m:t>
                      </w:del>
                    </m:r>
                  </m:sub>
                </m:sSub>
                <m:r>
                  <w:del w:id="1146" w:author="Tim Tørnes Pedersen" w:date="2021-11-18T18:02:00Z">
                    <w:rPr>
                      <w:rFonts w:ascii="Cambria Math" w:hAnsi="Cambria Math"/>
                    </w:rPr>
                    <m:t>(</m:t>
                  </w:del>
                </m:r>
                <m:r>
                  <w:del w:id="1147" w:author="Tim Tørnes Pedersen" w:date="2021-11-18T18:02:00Z">
                    <m:rPr>
                      <m:sty m:val="b"/>
                    </m:rPr>
                    <w:rPr>
                      <w:rFonts w:ascii="Cambria Math" w:hAnsi="Cambria Math"/>
                    </w:rPr>
                    <m:t>y</m:t>
                  </w:del>
                </m:r>
                <m:r>
                  <w:del w:id="1148" w:author="Tim Tørnes Pedersen" w:date="2021-11-18T18:02:00Z">
                    <w:rPr>
                      <w:rFonts w:ascii="Cambria Math" w:hAnsi="Cambria Math"/>
                    </w:rPr>
                    <m:t>) </m:t>
                  </w:del>
                </m:r>
              </m:e>
            </m:mr>
            <m:mr>
              <m:e>
                <m:r>
                  <w:del w:id="1149" w:author="Tim Tørnes Pedersen" w:date="2021-11-18T18:02:00Z">
                    <m:rPr>
                      <m:nor/>
                    </m:rPr>
                    <m:t>subject to</m:t>
                  </w:del>
                </m:r>
                <m:r>
                  <w:del w:id="1150" w:author="Tim Tørnes Pedersen" w:date="2021-11-18T18:02:00Z">
                    <w:rPr>
                      <w:rFonts w:ascii="Cambria Math" w:hAnsi="Cambria Math"/>
                    </w:rPr>
                    <m:t> </m:t>
                  </w:del>
                </m:r>
              </m:e>
              <m:e>
                <m:r>
                  <w:del w:id="1151" w:author="Tim Tørnes Pedersen" w:date="2021-11-18T18:02:00Z">
                    <w:rPr>
                      <w:rFonts w:ascii="Cambria Math" w:hAnsi="Cambria Math"/>
                    </w:rPr>
                    <m:t> </m:t>
                  </w:del>
                </m:r>
                <m:sSub>
                  <m:sSubPr>
                    <m:ctrlPr>
                      <w:del w:id="1152" w:author="Tim Tørnes Pedersen" w:date="2021-11-18T18:02:00Z">
                        <w:rPr>
                          <w:rFonts w:ascii="Cambria Math" w:hAnsi="Cambria Math"/>
                        </w:rPr>
                      </w:del>
                    </m:ctrlPr>
                  </m:sSubPr>
                  <m:e>
                    <m:r>
                      <w:del w:id="1153" w:author="Tim Tørnes Pedersen" w:date="2021-11-18T18:02:00Z">
                        <m:rPr>
                          <m:sty m:val="b"/>
                        </m:rPr>
                        <w:rPr>
                          <w:rFonts w:ascii="Cambria Math" w:hAnsi="Cambria Math"/>
                        </w:rPr>
                        <m:t>f</m:t>
                      </w:del>
                    </m:r>
                  </m:e>
                  <m:sub>
                    <m:r>
                      <w:del w:id="1154" w:author="Tim Tørnes Pedersen" w:date="2021-11-18T18:02:00Z">
                        <w:rPr>
                          <w:rFonts w:ascii="Cambria Math" w:hAnsi="Cambria Math"/>
                        </w:rPr>
                        <m:t>i</m:t>
                      </w:del>
                    </m:r>
                  </m:sub>
                </m:sSub>
                <m:r>
                  <w:del w:id="1155" w:author="Tim Tørnes Pedersen" w:date="2021-11-18T18:02:00Z">
                    <w:rPr>
                      <w:rFonts w:ascii="Cambria Math" w:hAnsi="Cambria Math"/>
                    </w:rPr>
                    <m:t>(</m:t>
                  </w:del>
                </m:r>
                <m:r>
                  <w:del w:id="1156" w:author="Tim Tørnes Pedersen" w:date="2021-11-18T18:02:00Z">
                    <m:rPr>
                      <m:sty m:val="b"/>
                    </m:rPr>
                    <w:rPr>
                      <w:rFonts w:ascii="Cambria Math" w:hAnsi="Cambria Math"/>
                    </w:rPr>
                    <m:t>x,y</m:t>
                  </w:del>
                </m:r>
                <m:r>
                  <w:del w:id="1157" w:author="Tim Tørnes Pedersen" w:date="2021-11-18T18:02:00Z">
                    <w:rPr>
                      <w:rFonts w:ascii="Cambria Math" w:hAnsi="Cambria Math"/>
                    </w:rPr>
                    <m:t>)≤0  i=1..m</m:t>
                  </w:del>
                </m:r>
              </m:e>
            </m:mr>
            <m:mr>
              <m:e>
                <m:r>
                  <w:del w:id="1158" w:author="Tim Tørnes Pedersen" w:date="2021-11-18T18:02:00Z">
                    <w:rPr>
                      <w:rFonts w:ascii="Cambria Math" w:hAnsi="Cambria Math"/>
                    </w:rPr>
                    <m:t> </m:t>
                  </w:del>
                </m:r>
              </m:e>
              <m:e>
                <m:r>
                  <w:del w:id="1159" w:author="Tim Tørnes Pedersen" w:date="2021-11-18T18:02:00Z">
                    <w:rPr>
                      <w:rFonts w:ascii="Cambria Math" w:hAnsi="Cambria Math"/>
                    </w:rPr>
                    <m:t> </m:t>
                  </w:del>
                </m:r>
                <m:sSub>
                  <m:sSubPr>
                    <m:ctrlPr>
                      <w:del w:id="1160" w:author="Tim Tørnes Pedersen" w:date="2021-11-18T18:02:00Z">
                        <w:rPr>
                          <w:rFonts w:ascii="Cambria Math" w:hAnsi="Cambria Math"/>
                        </w:rPr>
                      </w:del>
                    </m:ctrlPr>
                  </m:sSubPr>
                  <m:e>
                    <m:r>
                      <w:del w:id="1161" w:author="Tim Tørnes Pedersen" w:date="2021-11-18T18:02:00Z">
                        <m:rPr>
                          <m:sty m:val="b"/>
                        </m:rPr>
                        <w:rPr>
                          <w:rFonts w:ascii="Cambria Math" w:hAnsi="Cambria Math"/>
                        </w:rPr>
                        <m:t>h</m:t>
                      </w:del>
                    </m:r>
                  </m:e>
                  <m:sub>
                    <m:r>
                      <w:del w:id="1162" w:author="Tim Tørnes Pedersen" w:date="2021-11-18T18:02:00Z">
                        <w:rPr>
                          <w:rFonts w:ascii="Cambria Math" w:hAnsi="Cambria Math"/>
                        </w:rPr>
                        <m:t>i</m:t>
                      </w:del>
                    </m:r>
                  </m:sub>
                </m:sSub>
                <m:r>
                  <w:del w:id="1163" w:author="Tim Tørnes Pedersen" w:date="2021-11-18T18:02:00Z">
                    <w:rPr>
                      <w:rFonts w:ascii="Cambria Math" w:hAnsi="Cambria Math"/>
                    </w:rPr>
                    <m:t>(</m:t>
                  </w:del>
                </m:r>
                <m:r>
                  <w:del w:id="1164" w:author="Tim Tørnes Pedersen" w:date="2021-11-18T18:02:00Z">
                    <m:rPr>
                      <m:sty m:val="b"/>
                    </m:rPr>
                    <w:rPr>
                      <w:rFonts w:ascii="Cambria Math" w:hAnsi="Cambria Math"/>
                    </w:rPr>
                    <m:t>x,y</m:t>
                  </w:del>
                </m:r>
                <m:r>
                  <w:del w:id="1165" w:author="Tim Tørnes Pedersen" w:date="2021-11-18T18:02:00Z">
                    <w:rPr>
                      <w:rFonts w:ascii="Cambria Math" w:hAnsi="Cambria Math"/>
                    </w:rPr>
                    <m:t>)=0  i=1..p</m:t>
                  </w:del>
                </m:r>
              </m:e>
            </m:mr>
          </m:m>
        </m:oMath>
      </m:oMathPara>
    </w:p>
    <w:p w14:paraId="6C0E6E2B" w14:textId="4680F5DE" w:rsidR="00A4478A" w:rsidDel="007D446A" w:rsidRDefault="004A0387">
      <w:pPr>
        <w:pStyle w:val="FirstParagraph"/>
        <w:keepNext/>
        <w:keepLines/>
        <w:spacing w:before="200" w:after="0"/>
        <w:outlineLvl w:val="1"/>
        <w:rPr>
          <w:del w:id="1166" w:author="Tim Tørnes Pedersen" w:date="2021-11-18T18:02:00Z"/>
        </w:rPr>
        <w:pPrChange w:id="1167" w:author="Tim Tørnes Pedersen" w:date="2021-11-18T18:02:00Z">
          <w:pPr>
            <w:pStyle w:val="FirstParagraph"/>
          </w:pPr>
        </w:pPrChange>
      </w:pPr>
      <w:del w:id="1168" w:author="Tim Tørnes Pedersen" w:date="2021-11-18T18:02:00Z">
        <w:r w:rsidDel="007D446A">
          <w:delText>The national CO</w:delText>
        </w:r>
      </w:del>
      <m:oMath>
        <m:sSub>
          <m:sSubPr>
            <m:ctrlPr>
              <w:del w:id="1169" w:author="Tim Tørnes Pedersen" w:date="2021-11-18T18:02:00Z">
                <w:rPr>
                  <w:rFonts w:ascii="Cambria Math" w:hAnsi="Cambria Math"/>
                </w:rPr>
              </w:del>
            </m:ctrlPr>
          </m:sSubPr>
          <m:e>
            <m:r>
              <w:del w:id="1170" w:author="Tim Tørnes Pedersen" w:date="2021-11-18T18:02:00Z">
                <w:rPr>
                  <w:rFonts w:ascii="Cambria Math" w:hAnsi="Cambria Math"/>
                </w:rPr>
                <m:t>​</m:t>
              </w:del>
            </m:r>
          </m:e>
          <m:sub>
            <m:r>
              <w:del w:id="1171" w:author="Tim Tørnes Pedersen" w:date="2021-11-18T18:02:00Z">
                <w:rPr>
                  <w:rFonts w:ascii="Cambria Math" w:hAnsi="Cambria Math"/>
                </w:rPr>
                <m:t>2</m:t>
              </w:del>
            </m:r>
          </m:sub>
        </m:sSub>
      </m:oMath>
      <w:del w:id="1172" w:author="Tim Tørnes Pedersen" w:date="2021-11-18T18:02:00Z">
        <w:r w:rsidDel="007D446A">
          <w:delText xml:space="preserve"> targets </w:delText>
        </w:r>
      </w:del>
      <m:oMath>
        <m:r>
          <w:del w:id="1173" w:author="Tim Tørnes Pedersen" w:date="2021-11-18T18:02:00Z">
            <m:rPr>
              <m:sty m:val="b"/>
            </m:rPr>
            <w:rPr>
              <w:rFonts w:ascii="Cambria Math" w:hAnsi="Cambria Math"/>
            </w:rPr>
            <m:t>x</m:t>
          </w:del>
        </m:r>
      </m:oMath>
      <w:del w:id="1174" w:author="Tim Tørnes Pedersen" w:date="2021-11-18T18:02:00Z">
        <w:r w:rsidDel="007D446A">
          <w:delText xml:space="preserve"> are given by the MCMC sampler and is thus not optimized in the model. Only the technical variables </w:delText>
        </w:r>
      </w:del>
      <m:oMath>
        <m:r>
          <w:del w:id="1175" w:author="Tim Tørnes Pedersen" w:date="2021-11-18T18:02:00Z">
            <m:rPr>
              <m:sty m:val="b"/>
            </m:rPr>
            <w:rPr>
              <w:rFonts w:ascii="Cambria Math" w:hAnsi="Cambria Math"/>
            </w:rPr>
            <m:t>y</m:t>
          </w:del>
        </m:r>
      </m:oMath>
      <w:del w:id="1176" w:author="Tim Tørnes Pedersen" w:date="2021-11-18T18:02:00Z">
        <w:r w:rsidDel="007D446A">
          <w:delText xml:space="preserve"> are optimized in the optimization problem.</w:delText>
        </w:r>
      </w:del>
    </w:p>
    <w:p w14:paraId="00A5541F" w14:textId="2E02D542" w:rsidR="00A4478A" w:rsidDel="007D446A" w:rsidRDefault="004A0387">
      <w:pPr>
        <w:pStyle w:val="BodyText"/>
        <w:keepNext/>
        <w:keepLines/>
        <w:spacing w:before="200" w:after="0"/>
        <w:outlineLvl w:val="1"/>
        <w:rPr>
          <w:del w:id="1177" w:author="Tim Tørnes Pedersen" w:date="2021-11-18T18:02:00Z"/>
        </w:rPr>
        <w:pPrChange w:id="1178" w:author="Tim Tørnes Pedersen" w:date="2021-11-18T18:02:00Z">
          <w:pPr>
            <w:pStyle w:val="BodyText"/>
          </w:pPr>
        </w:pPrChange>
      </w:pPr>
      <w:del w:id="1179" w:author="Tim Tørnes Pedersen" w:date="2021-11-18T18:02:00Z">
        <w:r w:rsidDel="007D446A">
          <w:delText>The objective function of the model is to minimize total system cost and can be formulated as follows:</w:delText>
        </w:r>
      </w:del>
    </w:p>
    <w:p w14:paraId="6198DD56" w14:textId="35D72096" w:rsidR="00A4478A" w:rsidRPr="00151494" w:rsidDel="007D446A" w:rsidRDefault="004A0387">
      <w:pPr>
        <w:pStyle w:val="BodyText"/>
        <w:keepNext/>
        <w:keepLines/>
        <w:spacing w:before="200" w:after="0"/>
        <w:outlineLvl w:val="1"/>
        <w:rPr>
          <w:del w:id="1180" w:author="Tim Tørnes Pedersen" w:date="2021-11-18T18:02:00Z"/>
          <w:rPrChange w:id="1181" w:author="Tim Tørnes Pedersen" w:date="2021-11-22T10:24:00Z">
            <w:rPr>
              <w:del w:id="1182" w:author="Tim Tørnes Pedersen" w:date="2021-11-18T18:02:00Z"/>
              <w:lang w:val="da-DK"/>
            </w:rPr>
          </w:rPrChange>
        </w:rPr>
        <w:pPrChange w:id="1183" w:author="Tim Tørnes Pedersen" w:date="2021-11-18T18:02:00Z">
          <w:pPr>
            <w:pStyle w:val="BodyText"/>
          </w:pPr>
        </w:pPrChange>
      </w:pPr>
      <m:oMathPara>
        <m:oMathParaPr>
          <m:jc m:val="center"/>
        </m:oMathParaPr>
        <m:oMath>
          <m:r>
            <w:del w:id="1184" w:author="Tim Tørnes Pedersen" w:date="2021-11-18T18:02:00Z">
              <m:rPr>
                <m:nor/>
              </m:rPr>
              <w:rPr>
                <w:rPrChange w:id="1185" w:author="Tim Tørnes Pedersen" w:date="2021-11-22T10:24:00Z">
                  <w:rPr>
                    <w:lang w:val="da-DK"/>
                  </w:rPr>
                </w:rPrChange>
              </w:rPr>
              <m:t>minimize</m:t>
            </w:del>
          </m:r>
          <m:r>
            <w:del w:id="1186" w:author="Tim Tørnes Pedersen" w:date="2021-11-18T18:02:00Z">
              <w:rPr>
                <w:rFonts w:ascii="Cambria Math" w:hAnsi="Cambria Math"/>
                <w:rPrChange w:id="1187" w:author="Tim Tørnes Pedersen" w:date="2021-11-22T10:24:00Z">
                  <w:rPr>
                    <w:rFonts w:ascii="Cambria Math" w:hAnsi="Cambria Math"/>
                    <w:lang w:val="da-DK"/>
                  </w:rPr>
                </w:rPrChange>
              </w:rPr>
              <m:t> </m:t>
            </w:del>
          </m:r>
          <m:sSub>
            <m:sSubPr>
              <m:ctrlPr>
                <w:del w:id="1188" w:author="Tim Tørnes Pedersen" w:date="2021-11-18T18:02:00Z">
                  <w:rPr>
                    <w:rFonts w:ascii="Cambria Math" w:hAnsi="Cambria Math"/>
                  </w:rPr>
                </w:del>
              </m:ctrlPr>
            </m:sSubPr>
            <m:e>
              <m:r>
                <w:del w:id="1189" w:author="Tim Tørnes Pedersen" w:date="2021-11-18T18:02:00Z">
                  <w:rPr>
                    <w:rFonts w:ascii="Cambria Math" w:hAnsi="Cambria Math"/>
                  </w:rPr>
                  <m:t>f</m:t>
                </w:del>
              </m:r>
            </m:e>
            <m:sub>
              <m:r>
                <w:del w:id="1190" w:author="Tim Tørnes Pedersen" w:date="2021-11-18T18:02:00Z">
                  <w:rPr>
                    <w:rFonts w:ascii="Cambria Math" w:hAnsi="Cambria Math"/>
                    <w:rPrChange w:id="1191" w:author="Tim Tørnes Pedersen" w:date="2021-11-22T10:24:00Z">
                      <w:rPr>
                        <w:rFonts w:ascii="Cambria Math" w:hAnsi="Cambria Math"/>
                        <w:lang w:val="da-DK"/>
                      </w:rPr>
                    </w:rPrChange>
                  </w:rPr>
                  <m:t>0</m:t>
                </w:del>
              </m:r>
            </m:sub>
          </m:sSub>
          <m:r>
            <w:del w:id="1192" w:author="Tim Tørnes Pedersen" w:date="2021-11-18T18:02:00Z">
              <w:rPr>
                <w:rFonts w:ascii="Cambria Math" w:hAnsi="Cambria Math"/>
                <w:rPrChange w:id="1193" w:author="Tim Tørnes Pedersen" w:date="2021-11-22T10:24:00Z">
                  <w:rPr>
                    <w:rFonts w:ascii="Cambria Math" w:hAnsi="Cambria Math"/>
                    <w:lang w:val="da-DK"/>
                  </w:rPr>
                </w:rPrChange>
              </w:rPr>
              <m:t>(</m:t>
            </w:del>
          </m:r>
          <m:r>
            <w:del w:id="1194" w:author="Tim Tørnes Pedersen" w:date="2021-11-18T18:02:00Z">
              <m:rPr>
                <m:sty m:val="b"/>
              </m:rPr>
              <w:rPr>
                <w:rFonts w:ascii="Cambria Math" w:hAnsi="Cambria Math"/>
              </w:rPr>
              <m:t>x</m:t>
            </w:del>
          </m:r>
          <m:r>
            <w:del w:id="1195" w:author="Tim Tørnes Pedersen" w:date="2021-11-18T18:02:00Z">
              <m:rPr>
                <m:sty m:val="b"/>
              </m:rPr>
              <w:rPr>
                <w:rFonts w:ascii="Cambria Math" w:hAnsi="Cambria Math"/>
                <w:rPrChange w:id="1196" w:author="Tim Tørnes Pedersen" w:date="2021-11-22T10:24:00Z">
                  <w:rPr>
                    <w:rFonts w:ascii="Cambria Math" w:hAnsi="Cambria Math"/>
                    <w:lang w:val="da-DK"/>
                  </w:rPr>
                </w:rPrChange>
              </w:rPr>
              <m:t>,</m:t>
            </w:del>
          </m:r>
          <m:r>
            <w:del w:id="1197" w:author="Tim Tørnes Pedersen" w:date="2021-11-18T18:02:00Z">
              <m:rPr>
                <m:sty m:val="b"/>
              </m:rPr>
              <w:rPr>
                <w:rFonts w:ascii="Cambria Math" w:hAnsi="Cambria Math"/>
              </w:rPr>
              <m:t>y</m:t>
            </w:del>
          </m:r>
          <m:r>
            <w:del w:id="1198" w:author="Tim Tørnes Pedersen" w:date="2021-11-18T18:02:00Z">
              <w:rPr>
                <w:rFonts w:ascii="Cambria Math" w:hAnsi="Cambria Math"/>
                <w:rPrChange w:id="1199" w:author="Tim Tørnes Pedersen" w:date="2021-11-22T10:24:00Z">
                  <w:rPr>
                    <w:rFonts w:ascii="Cambria Math" w:hAnsi="Cambria Math"/>
                    <w:lang w:val="da-DK"/>
                  </w:rPr>
                </w:rPrChange>
              </w:rPr>
              <m:t>)=</m:t>
            </w:del>
          </m:r>
          <m:nary>
            <m:naryPr>
              <m:chr m:val="∑"/>
              <m:limLoc m:val="undOvr"/>
              <m:supHide m:val="1"/>
              <m:ctrlPr>
                <w:del w:id="1200" w:author="Tim Tørnes Pedersen" w:date="2021-11-18T18:02:00Z">
                  <w:rPr>
                    <w:rFonts w:ascii="Cambria Math" w:hAnsi="Cambria Math"/>
                  </w:rPr>
                </w:del>
              </m:ctrlPr>
            </m:naryPr>
            <m:sub>
              <m:r>
                <w:del w:id="1201" w:author="Tim Tørnes Pedersen" w:date="2021-11-18T18:02:00Z">
                  <w:rPr>
                    <w:rFonts w:ascii="Cambria Math" w:hAnsi="Cambria Math"/>
                  </w:rPr>
                  <m:t>n</m:t>
                </w:del>
              </m:r>
              <m:r>
                <w:del w:id="1202" w:author="Tim Tørnes Pedersen" w:date="2021-11-18T18:02:00Z">
                  <w:rPr>
                    <w:rFonts w:ascii="Cambria Math" w:hAnsi="Cambria Math"/>
                    <w:rPrChange w:id="1203" w:author="Tim Tørnes Pedersen" w:date="2021-11-22T10:24:00Z">
                      <w:rPr>
                        <w:rFonts w:ascii="Cambria Math" w:hAnsi="Cambria Math"/>
                        <w:lang w:val="da-DK"/>
                      </w:rPr>
                    </w:rPrChange>
                  </w:rPr>
                  <m:t>,</m:t>
                </w:del>
              </m:r>
              <m:r>
                <w:del w:id="1204" w:author="Tim Tørnes Pedersen" w:date="2021-11-18T18:02:00Z">
                  <w:rPr>
                    <w:rFonts w:ascii="Cambria Math" w:hAnsi="Cambria Math"/>
                  </w:rPr>
                  <m:t>s</m:t>
                </w:del>
              </m:r>
            </m:sub>
            <m:sup>
              <m:r>
                <w:del w:id="1205" w:author="Tim Tørnes Pedersen" w:date="2021-11-18T18:02:00Z">
                  <w:rPr>
                    <w:rFonts w:ascii="Cambria Math" w:hAnsi="Cambria Math"/>
                    <w:rPrChange w:id="1206" w:author="Tim Tørnes Pedersen" w:date="2021-11-22T10:24:00Z">
                      <w:rPr>
                        <w:rFonts w:ascii="Cambria Math" w:hAnsi="Cambria Math"/>
                        <w:lang w:val="da-DK"/>
                      </w:rPr>
                    </w:rPrChange>
                  </w:rPr>
                  <m:t>​</m:t>
                </w:del>
              </m:r>
            </m:sup>
            <m:e>
              <m:sSub>
                <m:sSubPr>
                  <m:ctrlPr>
                    <w:del w:id="1207" w:author="Tim Tørnes Pedersen" w:date="2021-11-18T18:02:00Z">
                      <w:rPr>
                        <w:rFonts w:ascii="Cambria Math" w:hAnsi="Cambria Math"/>
                      </w:rPr>
                    </w:del>
                  </m:ctrlPr>
                </m:sSubPr>
                <m:e>
                  <m:r>
                    <w:del w:id="1208" w:author="Tim Tørnes Pedersen" w:date="2021-11-18T18:02:00Z">
                      <m:rPr>
                        <m:sty m:val="b"/>
                      </m:rPr>
                      <w:rPr>
                        <w:rFonts w:ascii="Cambria Math" w:hAnsi="Cambria Math"/>
                      </w:rPr>
                      <m:t>c</m:t>
                    </w:del>
                  </m:r>
                </m:e>
                <m:sub>
                  <m:r>
                    <w:del w:id="1209" w:author="Tim Tørnes Pedersen" w:date="2021-11-18T18:02:00Z">
                      <w:rPr>
                        <w:rFonts w:ascii="Cambria Math" w:hAnsi="Cambria Math"/>
                      </w:rPr>
                      <m:t>n</m:t>
                    </w:del>
                  </m:r>
                  <m:r>
                    <w:del w:id="1210" w:author="Tim Tørnes Pedersen" w:date="2021-11-18T18:02:00Z">
                      <w:rPr>
                        <w:rFonts w:ascii="Cambria Math" w:hAnsi="Cambria Math"/>
                        <w:rPrChange w:id="1211" w:author="Tim Tørnes Pedersen" w:date="2021-11-22T10:24:00Z">
                          <w:rPr>
                            <w:rFonts w:ascii="Cambria Math" w:hAnsi="Cambria Math"/>
                            <w:lang w:val="da-DK"/>
                          </w:rPr>
                        </w:rPrChange>
                      </w:rPr>
                      <m:t>,</m:t>
                    </w:del>
                  </m:r>
                  <m:r>
                    <w:del w:id="1212" w:author="Tim Tørnes Pedersen" w:date="2021-11-18T18:02:00Z">
                      <w:rPr>
                        <w:rFonts w:ascii="Cambria Math" w:hAnsi="Cambria Math"/>
                      </w:rPr>
                      <m:t>s</m:t>
                    </w:del>
                  </m:r>
                </m:sub>
              </m:sSub>
            </m:e>
          </m:nary>
          <m:sSub>
            <m:sSubPr>
              <m:ctrlPr>
                <w:del w:id="1213" w:author="Tim Tørnes Pedersen" w:date="2021-11-18T18:02:00Z">
                  <w:rPr>
                    <w:rFonts w:ascii="Cambria Math" w:hAnsi="Cambria Math"/>
                  </w:rPr>
                </w:del>
              </m:ctrlPr>
            </m:sSubPr>
            <m:e>
              <m:r>
                <w:del w:id="1214" w:author="Tim Tørnes Pedersen" w:date="2021-11-18T18:02:00Z">
                  <m:rPr>
                    <m:sty m:val="b"/>
                  </m:rPr>
                  <w:rPr>
                    <w:rFonts w:ascii="Cambria Math" w:hAnsi="Cambria Math"/>
                  </w:rPr>
                  <m:t>G</m:t>
                </w:del>
              </m:r>
            </m:e>
            <m:sub>
              <m:r>
                <w:del w:id="1215" w:author="Tim Tørnes Pedersen" w:date="2021-11-18T18:02:00Z">
                  <w:rPr>
                    <w:rFonts w:ascii="Cambria Math" w:hAnsi="Cambria Math"/>
                  </w:rPr>
                  <m:t>n</m:t>
                </w:del>
              </m:r>
              <m:r>
                <w:del w:id="1216" w:author="Tim Tørnes Pedersen" w:date="2021-11-18T18:02:00Z">
                  <w:rPr>
                    <w:rFonts w:ascii="Cambria Math" w:hAnsi="Cambria Math"/>
                    <w:rPrChange w:id="1217" w:author="Tim Tørnes Pedersen" w:date="2021-11-22T10:24:00Z">
                      <w:rPr>
                        <w:rFonts w:ascii="Cambria Math" w:hAnsi="Cambria Math"/>
                        <w:lang w:val="da-DK"/>
                      </w:rPr>
                    </w:rPrChange>
                  </w:rPr>
                  <m:t>,</m:t>
                </w:del>
              </m:r>
              <m:r>
                <w:del w:id="1218" w:author="Tim Tørnes Pedersen" w:date="2021-11-18T18:02:00Z">
                  <w:rPr>
                    <w:rFonts w:ascii="Cambria Math" w:hAnsi="Cambria Math"/>
                  </w:rPr>
                  <m:t>s</m:t>
                </w:del>
              </m:r>
            </m:sub>
          </m:sSub>
          <m:r>
            <w:del w:id="1219" w:author="Tim Tørnes Pedersen" w:date="2021-11-18T18:02:00Z">
              <w:rPr>
                <w:rFonts w:ascii="Cambria Math" w:hAnsi="Cambria Math"/>
                <w:rPrChange w:id="1220" w:author="Tim Tørnes Pedersen" w:date="2021-11-22T10:24:00Z">
                  <w:rPr>
                    <w:rFonts w:ascii="Cambria Math" w:hAnsi="Cambria Math"/>
                    <w:lang w:val="da-DK"/>
                  </w:rPr>
                </w:rPrChange>
              </w:rPr>
              <m:t>+</m:t>
            </w:del>
          </m:r>
          <m:nary>
            <m:naryPr>
              <m:chr m:val="∑"/>
              <m:limLoc m:val="undOvr"/>
              <m:supHide m:val="1"/>
              <m:ctrlPr>
                <w:del w:id="1221" w:author="Tim Tørnes Pedersen" w:date="2021-11-18T18:02:00Z">
                  <w:rPr>
                    <w:rFonts w:ascii="Cambria Math" w:hAnsi="Cambria Math"/>
                  </w:rPr>
                </w:del>
              </m:ctrlPr>
            </m:naryPr>
            <m:sub>
              <m:r>
                <w:del w:id="1222" w:author="Tim Tørnes Pedersen" w:date="2021-11-18T18:02:00Z">
                  <w:rPr>
                    <w:rFonts w:ascii="Cambria Math" w:hAnsi="Cambria Math"/>
                  </w:rPr>
                  <m:t>l</m:t>
                </w:del>
              </m:r>
            </m:sub>
            <m:sup>
              <m:r>
                <w:del w:id="1223" w:author="Tim Tørnes Pedersen" w:date="2021-11-18T18:02:00Z">
                  <w:rPr>
                    <w:rFonts w:ascii="Cambria Math" w:hAnsi="Cambria Math"/>
                    <w:rPrChange w:id="1224" w:author="Tim Tørnes Pedersen" w:date="2021-11-22T10:24:00Z">
                      <w:rPr>
                        <w:rFonts w:ascii="Cambria Math" w:hAnsi="Cambria Math"/>
                        <w:lang w:val="da-DK"/>
                      </w:rPr>
                    </w:rPrChange>
                  </w:rPr>
                  <m:t>​</m:t>
                </w:del>
              </m:r>
            </m:sup>
            <m:e>
              <m:sSub>
                <m:sSubPr>
                  <m:ctrlPr>
                    <w:del w:id="1225" w:author="Tim Tørnes Pedersen" w:date="2021-11-18T18:02:00Z">
                      <w:rPr>
                        <w:rFonts w:ascii="Cambria Math" w:hAnsi="Cambria Math"/>
                      </w:rPr>
                    </w:del>
                  </m:ctrlPr>
                </m:sSubPr>
                <m:e>
                  <m:r>
                    <w:del w:id="1226" w:author="Tim Tørnes Pedersen" w:date="2021-11-18T18:02:00Z">
                      <m:rPr>
                        <m:sty m:val="b"/>
                      </m:rPr>
                      <w:rPr>
                        <w:rFonts w:ascii="Cambria Math" w:hAnsi="Cambria Math"/>
                      </w:rPr>
                      <m:t>c</m:t>
                    </w:del>
                  </m:r>
                </m:e>
                <m:sub>
                  <m:r>
                    <w:del w:id="1227" w:author="Tim Tørnes Pedersen" w:date="2021-11-18T18:02:00Z">
                      <w:rPr>
                        <w:rFonts w:ascii="Cambria Math" w:hAnsi="Cambria Math"/>
                      </w:rPr>
                      <m:t>l</m:t>
                    </w:del>
                  </m:r>
                </m:sub>
              </m:sSub>
            </m:e>
          </m:nary>
          <m:sSub>
            <m:sSubPr>
              <m:ctrlPr>
                <w:del w:id="1228" w:author="Tim Tørnes Pedersen" w:date="2021-11-18T18:02:00Z">
                  <w:rPr>
                    <w:rFonts w:ascii="Cambria Math" w:hAnsi="Cambria Math"/>
                  </w:rPr>
                </w:del>
              </m:ctrlPr>
            </m:sSubPr>
            <m:e>
              <m:r>
                <w:del w:id="1229" w:author="Tim Tørnes Pedersen" w:date="2021-11-18T18:02:00Z">
                  <m:rPr>
                    <m:sty m:val="b"/>
                  </m:rPr>
                  <w:rPr>
                    <w:rFonts w:ascii="Cambria Math" w:hAnsi="Cambria Math"/>
                  </w:rPr>
                  <m:t>F</m:t>
                </w:del>
              </m:r>
            </m:e>
            <m:sub>
              <m:r>
                <w:del w:id="1230" w:author="Tim Tørnes Pedersen" w:date="2021-11-18T18:02:00Z">
                  <w:rPr>
                    <w:rFonts w:ascii="Cambria Math" w:hAnsi="Cambria Math"/>
                  </w:rPr>
                  <m:t>l</m:t>
                </w:del>
              </m:r>
            </m:sub>
          </m:sSub>
          <m:r>
            <w:del w:id="1231" w:author="Tim Tørnes Pedersen" w:date="2021-11-18T18:02:00Z">
              <w:rPr>
                <w:rFonts w:ascii="Cambria Math" w:hAnsi="Cambria Math"/>
                <w:rPrChange w:id="1232" w:author="Tim Tørnes Pedersen" w:date="2021-11-22T10:24:00Z">
                  <w:rPr>
                    <w:rFonts w:ascii="Cambria Math" w:hAnsi="Cambria Math"/>
                    <w:lang w:val="da-DK"/>
                  </w:rPr>
                </w:rPrChange>
              </w:rPr>
              <m:t>+</m:t>
            </w:del>
          </m:r>
          <m:nary>
            <m:naryPr>
              <m:chr m:val="∑"/>
              <m:limLoc m:val="undOvr"/>
              <m:supHide m:val="1"/>
              <m:ctrlPr>
                <w:del w:id="1233" w:author="Tim Tørnes Pedersen" w:date="2021-11-18T18:02:00Z">
                  <w:rPr>
                    <w:rFonts w:ascii="Cambria Math" w:hAnsi="Cambria Math"/>
                  </w:rPr>
                </w:del>
              </m:ctrlPr>
            </m:naryPr>
            <m:sub>
              <m:r>
                <w:del w:id="1234" w:author="Tim Tørnes Pedersen" w:date="2021-11-18T18:02:00Z">
                  <w:rPr>
                    <w:rFonts w:ascii="Cambria Math" w:hAnsi="Cambria Math"/>
                  </w:rPr>
                  <m:t>n</m:t>
                </w:del>
              </m:r>
              <m:r>
                <w:del w:id="1235" w:author="Tim Tørnes Pedersen" w:date="2021-11-18T18:02:00Z">
                  <w:rPr>
                    <w:rFonts w:ascii="Cambria Math" w:hAnsi="Cambria Math"/>
                    <w:rPrChange w:id="1236" w:author="Tim Tørnes Pedersen" w:date="2021-11-22T10:24:00Z">
                      <w:rPr>
                        <w:rFonts w:ascii="Cambria Math" w:hAnsi="Cambria Math"/>
                        <w:lang w:val="da-DK"/>
                      </w:rPr>
                    </w:rPrChange>
                  </w:rPr>
                  <m:t>,</m:t>
                </w:del>
              </m:r>
              <m:r>
                <w:del w:id="1237" w:author="Tim Tørnes Pedersen" w:date="2021-11-18T18:02:00Z">
                  <w:rPr>
                    <w:rFonts w:ascii="Cambria Math" w:hAnsi="Cambria Math"/>
                  </w:rPr>
                  <m:t>s</m:t>
                </w:del>
              </m:r>
              <m:r>
                <w:del w:id="1238" w:author="Tim Tørnes Pedersen" w:date="2021-11-18T18:02:00Z">
                  <w:rPr>
                    <w:rFonts w:ascii="Cambria Math" w:hAnsi="Cambria Math"/>
                    <w:rPrChange w:id="1239" w:author="Tim Tørnes Pedersen" w:date="2021-11-22T10:24:00Z">
                      <w:rPr>
                        <w:rFonts w:ascii="Cambria Math" w:hAnsi="Cambria Math"/>
                        <w:lang w:val="da-DK"/>
                      </w:rPr>
                    </w:rPrChange>
                  </w:rPr>
                  <m:t>,</m:t>
                </w:del>
              </m:r>
              <m:r>
                <w:del w:id="1240" w:author="Tim Tørnes Pedersen" w:date="2021-11-18T18:02:00Z">
                  <w:rPr>
                    <w:rFonts w:ascii="Cambria Math" w:hAnsi="Cambria Math"/>
                  </w:rPr>
                  <m:t>t</m:t>
                </w:del>
              </m:r>
            </m:sub>
            <m:sup>
              <m:r>
                <w:del w:id="1241" w:author="Tim Tørnes Pedersen" w:date="2021-11-18T18:02:00Z">
                  <w:rPr>
                    <w:rFonts w:ascii="Cambria Math" w:hAnsi="Cambria Math"/>
                    <w:rPrChange w:id="1242" w:author="Tim Tørnes Pedersen" w:date="2021-11-22T10:24:00Z">
                      <w:rPr>
                        <w:rFonts w:ascii="Cambria Math" w:hAnsi="Cambria Math"/>
                        <w:lang w:val="da-DK"/>
                      </w:rPr>
                    </w:rPrChange>
                  </w:rPr>
                  <m:t>​</m:t>
                </w:del>
              </m:r>
            </m:sup>
            <m:e>
              <m:sSub>
                <m:sSubPr>
                  <m:ctrlPr>
                    <w:del w:id="1243" w:author="Tim Tørnes Pedersen" w:date="2021-11-18T18:02:00Z">
                      <w:rPr>
                        <w:rFonts w:ascii="Cambria Math" w:hAnsi="Cambria Math"/>
                      </w:rPr>
                    </w:del>
                  </m:ctrlPr>
                </m:sSubPr>
                <m:e>
                  <m:r>
                    <w:del w:id="1244" w:author="Tim Tørnes Pedersen" w:date="2021-11-18T18:02:00Z">
                      <m:rPr>
                        <m:sty m:val="b"/>
                      </m:rPr>
                      <w:rPr>
                        <w:rFonts w:ascii="Cambria Math" w:hAnsi="Cambria Math"/>
                      </w:rPr>
                      <m:t>o</m:t>
                    </w:del>
                  </m:r>
                </m:e>
                <m:sub>
                  <m:r>
                    <w:del w:id="1245" w:author="Tim Tørnes Pedersen" w:date="2021-11-18T18:02:00Z">
                      <w:rPr>
                        <w:rFonts w:ascii="Cambria Math" w:hAnsi="Cambria Math"/>
                      </w:rPr>
                      <m:t>n</m:t>
                    </w:del>
                  </m:r>
                  <m:r>
                    <w:del w:id="1246" w:author="Tim Tørnes Pedersen" w:date="2021-11-18T18:02:00Z">
                      <w:rPr>
                        <w:rFonts w:ascii="Cambria Math" w:hAnsi="Cambria Math"/>
                        <w:rPrChange w:id="1247" w:author="Tim Tørnes Pedersen" w:date="2021-11-22T10:24:00Z">
                          <w:rPr>
                            <w:rFonts w:ascii="Cambria Math" w:hAnsi="Cambria Math"/>
                            <w:lang w:val="da-DK"/>
                          </w:rPr>
                        </w:rPrChange>
                      </w:rPr>
                      <m:t>,</m:t>
                    </w:del>
                  </m:r>
                  <m:r>
                    <w:del w:id="1248" w:author="Tim Tørnes Pedersen" w:date="2021-11-18T18:02:00Z">
                      <w:rPr>
                        <w:rFonts w:ascii="Cambria Math" w:hAnsi="Cambria Math"/>
                      </w:rPr>
                      <m:t>s</m:t>
                    </w:del>
                  </m:r>
                </m:sub>
              </m:sSub>
            </m:e>
          </m:nary>
          <m:sSub>
            <m:sSubPr>
              <m:ctrlPr>
                <w:del w:id="1249" w:author="Tim Tørnes Pedersen" w:date="2021-11-18T18:02:00Z">
                  <w:rPr>
                    <w:rFonts w:ascii="Cambria Math" w:hAnsi="Cambria Math"/>
                  </w:rPr>
                </w:del>
              </m:ctrlPr>
            </m:sSubPr>
            <m:e>
              <m:r>
                <w:del w:id="1250" w:author="Tim Tørnes Pedersen" w:date="2021-11-18T18:02:00Z">
                  <m:rPr>
                    <m:sty m:val="b"/>
                  </m:rPr>
                  <w:rPr>
                    <w:rFonts w:ascii="Cambria Math" w:hAnsi="Cambria Math"/>
                  </w:rPr>
                  <m:t>g</m:t>
                </w:del>
              </m:r>
            </m:e>
            <m:sub>
              <m:r>
                <w:del w:id="1251" w:author="Tim Tørnes Pedersen" w:date="2021-11-18T18:02:00Z">
                  <w:rPr>
                    <w:rFonts w:ascii="Cambria Math" w:hAnsi="Cambria Math"/>
                  </w:rPr>
                  <m:t>n</m:t>
                </w:del>
              </m:r>
              <m:r>
                <w:del w:id="1252" w:author="Tim Tørnes Pedersen" w:date="2021-11-18T18:02:00Z">
                  <w:rPr>
                    <w:rFonts w:ascii="Cambria Math" w:hAnsi="Cambria Math"/>
                    <w:rPrChange w:id="1253" w:author="Tim Tørnes Pedersen" w:date="2021-11-22T10:24:00Z">
                      <w:rPr>
                        <w:rFonts w:ascii="Cambria Math" w:hAnsi="Cambria Math"/>
                        <w:lang w:val="da-DK"/>
                      </w:rPr>
                    </w:rPrChange>
                  </w:rPr>
                  <m:t>,</m:t>
                </w:del>
              </m:r>
              <m:r>
                <w:del w:id="1254" w:author="Tim Tørnes Pedersen" w:date="2021-11-18T18:02:00Z">
                  <w:rPr>
                    <w:rFonts w:ascii="Cambria Math" w:hAnsi="Cambria Math"/>
                  </w:rPr>
                  <m:t>s</m:t>
                </w:del>
              </m:r>
              <m:r>
                <w:del w:id="1255" w:author="Tim Tørnes Pedersen" w:date="2021-11-18T18:02:00Z">
                  <w:rPr>
                    <w:rFonts w:ascii="Cambria Math" w:hAnsi="Cambria Math"/>
                    <w:rPrChange w:id="1256" w:author="Tim Tørnes Pedersen" w:date="2021-11-22T10:24:00Z">
                      <w:rPr>
                        <w:rFonts w:ascii="Cambria Math" w:hAnsi="Cambria Math"/>
                        <w:lang w:val="da-DK"/>
                      </w:rPr>
                    </w:rPrChange>
                  </w:rPr>
                  <m:t>,</m:t>
                </w:del>
              </m:r>
              <m:r>
                <w:del w:id="1257" w:author="Tim Tørnes Pedersen" w:date="2021-11-18T18:02:00Z">
                  <w:rPr>
                    <w:rFonts w:ascii="Cambria Math" w:hAnsi="Cambria Math"/>
                  </w:rPr>
                  <m:t>t</m:t>
                </w:del>
              </m:r>
            </m:sub>
          </m:sSub>
        </m:oMath>
      </m:oMathPara>
    </w:p>
    <w:p w14:paraId="40700F4D" w14:textId="21641B14" w:rsidR="00A4478A" w:rsidDel="007D446A" w:rsidRDefault="004A0387">
      <w:pPr>
        <w:pStyle w:val="FirstParagraph"/>
        <w:keepNext/>
        <w:keepLines/>
        <w:spacing w:before="200" w:after="0"/>
        <w:outlineLvl w:val="1"/>
        <w:rPr>
          <w:del w:id="1258" w:author="Tim Tørnes Pedersen" w:date="2021-11-18T18:02:00Z"/>
        </w:rPr>
        <w:pPrChange w:id="1259" w:author="Tim Tørnes Pedersen" w:date="2021-11-18T18:02:00Z">
          <w:pPr>
            <w:pStyle w:val="FirstParagraph"/>
          </w:pPr>
        </w:pPrChange>
      </w:pPr>
      <w:del w:id="1260" w:author="Tim Tørnes Pedersen" w:date="2021-11-18T18:02:00Z">
        <w:r w:rsidDel="007D446A">
          <w:delText xml:space="preserve">For all model nodes and all hours in the year, a power balance constraint is enforced requiring that the energy demand </w:delText>
        </w:r>
      </w:del>
      <m:oMath>
        <m:sSub>
          <m:sSubPr>
            <m:ctrlPr>
              <w:del w:id="1261" w:author="Tim Tørnes Pedersen" w:date="2021-11-18T18:02:00Z">
                <w:rPr>
                  <w:rFonts w:ascii="Cambria Math" w:hAnsi="Cambria Math"/>
                </w:rPr>
              </w:del>
            </m:ctrlPr>
          </m:sSubPr>
          <m:e>
            <m:r>
              <w:del w:id="1262" w:author="Tim Tørnes Pedersen" w:date="2021-11-18T18:02:00Z">
                <m:rPr>
                  <m:sty m:val="b"/>
                </m:rPr>
                <w:rPr>
                  <w:rFonts w:ascii="Cambria Math" w:hAnsi="Cambria Math"/>
                </w:rPr>
                <m:t>d</m:t>
              </w:del>
            </m:r>
          </m:e>
          <m:sub>
            <m:r>
              <w:del w:id="1263" w:author="Tim Tørnes Pedersen" w:date="2021-11-18T18:02:00Z">
                <w:rPr>
                  <w:rFonts w:ascii="Cambria Math" w:hAnsi="Cambria Math"/>
                </w:rPr>
                <m:t>n,t</m:t>
              </w:del>
            </m:r>
          </m:sub>
        </m:sSub>
      </m:oMath>
      <w:del w:id="1264" w:author="Tim Tørnes Pedersen" w:date="2021-11-18T18:02:00Z">
        <w:r w:rsidDel="007D446A">
          <w:delText xml:space="preserve"> is fulfilled. Energy demand data is taken from the ENTSO-E data portal  and decomposed in industrial and residential demand following the method given in . The incidence matrix describing the line connections is given by </w:delText>
        </w:r>
      </w:del>
      <m:oMath>
        <m:sSub>
          <m:sSubPr>
            <m:ctrlPr>
              <w:del w:id="1265" w:author="Tim Tørnes Pedersen" w:date="2021-11-18T18:02:00Z">
                <w:rPr>
                  <w:rFonts w:ascii="Cambria Math" w:hAnsi="Cambria Math"/>
                </w:rPr>
              </w:del>
            </m:ctrlPr>
          </m:sSubPr>
          <m:e>
            <m:r>
              <w:del w:id="1266" w:author="Tim Tørnes Pedersen" w:date="2021-11-18T18:02:00Z">
                <m:rPr>
                  <m:sty m:val="b"/>
                </m:rPr>
                <w:rPr>
                  <w:rFonts w:ascii="Cambria Math" w:hAnsi="Cambria Math"/>
                </w:rPr>
                <m:t>K</m:t>
              </w:del>
            </m:r>
          </m:e>
          <m:sub>
            <m:r>
              <w:del w:id="1267" w:author="Tim Tørnes Pedersen" w:date="2021-11-18T18:02:00Z">
                <w:rPr>
                  <w:rFonts w:ascii="Cambria Math" w:hAnsi="Cambria Math"/>
                </w:rPr>
                <m:t>n,l</m:t>
              </w:del>
            </m:r>
          </m:sub>
        </m:sSub>
      </m:oMath>
      <w:del w:id="1268" w:author="Tim Tørnes Pedersen" w:date="2021-11-18T18:02:00Z">
        <w:r w:rsidDel="007D446A">
          <w:delText xml:space="preserve"> and the hourly transmission in each line is described as </w:delText>
        </w:r>
      </w:del>
      <m:oMath>
        <m:sSub>
          <m:sSubPr>
            <m:ctrlPr>
              <w:del w:id="1269" w:author="Tim Tørnes Pedersen" w:date="2021-11-18T18:02:00Z">
                <w:rPr>
                  <w:rFonts w:ascii="Cambria Math" w:hAnsi="Cambria Math"/>
                </w:rPr>
              </w:del>
            </m:ctrlPr>
          </m:sSubPr>
          <m:e>
            <m:r>
              <w:del w:id="1270" w:author="Tim Tørnes Pedersen" w:date="2021-11-18T18:02:00Z">
                <m:rPr>
                  <m:sty m:val="b"/>
                </m:rPr>
                <w:rPr>
                  <w:rFonts w:ascii="Cambria Math" w:hAnsi="Cambria Math"/>
                </w:rPr>
                <m:t>f</m:t>
              </w:del>
            </m:r>
          </m:e>
          <m:sub>
            <m:r>
              <w:del w:id="1271" w:author="Tim Tørnes Pedersen" w:date="2021-11-18T18:02:00Z">
                <w:rPr>
                  <w:rFonts w:ascii="Cambria Math" w:hAnsi="Cambria Math"/>
                </w:rPr>
                <m:t>l,t</m:t>
              </w:del>
            </m:r>
          </m:sub>
        </m:sSub>
      </m:oMath>
      <w:del w:id="1272" w:author="Tim Tørnes Pedersen" w:date="2021-11-18T18:02:00Z">
        <w:r w:rsidDel="007D446A">
          <w:delText>. The nodal power balance constraint can then be formulated as:</w:delText>
        </w:r>
      </w:del>
    </w:p>
    <w:p w14:paraId="2607C0DC" w14:textId="2EF14E50" w:rsidR="00A4478A" w:rsidDel="007D446A" w:rsidRDefault="00C81891">
      <w:pPr>
        <w:pStyle w:val="BodyText"/>
        <w:keepNext/>
        <w:keepLines/>
        <w:spacing w:before="200" w:after="0"/>
        <w:outlineLvl w:val="1"/>
        <w:rPr>
          <w:del w:id="1273" w:author="Tim Tørnes Pedersen" w:date="2021-11-18T18:02:00Z"/>
        </w:rPr>
        <w:pPrChange w:id="1274" w:author="Tim Tørnes Pedersen" w:date="2021-11-18T18:02:00Z">
          <w:pPr>
            <w:pStyle w:val="BodyText"/>
          </w:pPr>
        </w:pPrChange>
      </w:pPr>
      <m:oMathPara>
        <m:oMathParaPr>
          <m:jc m:val="center"/>
        </m:oMathParaPr>
        <m:oMath>
          <m:nary>
            <m:naryPr>
              <m:chr m:val="∑"/>
              <m:limLoc m:val="undOvr"/>
              <m:supHide m:val="1"/>
              <m:ctrlPr>
                <w:del w:id="1275" w:author="Tim Tørnes Pedersen" w:date="2021-11-18T18:02:00Z">
                  <w:rPr>
                    <w:rFonts w:ascii="Cambria Math" w:hAnsi="Cambria Math"/>
                  </w:rPr>
                </w:del>
              </m:ctrlPr>
            </m:naryPr>
            <m:sub>
              <m:r>
                <w:del w:id="1276" w:author="Tim Tørnes Pedersen" w:date="2021-11-18T18:02:00Z">
                  <w:rPr>
                    <w:rFonts w:ascii="Cambria Math" w:hAnsi="Cambria Math"/>
                  </w:rPr>
                  <m:t>s</m:t>
                </w:del>
              </m:r>
            </m:sub>
            <m:sup>
              <m:r>
                <w:del w:id="1277" w:author="Tim Tørnes Pedersen" w:date="2021-11-18T18:02:00Z">
                  <w:rPr>
                    <w:rFonts w:ascii="Cambria Math" w:hAnsi="Cambria Math"/>
                  </w:rPr>
                  <m:t>​</m:t>
                </w:del>
              </m:r>
            </m:sup>
            <m:e>
              <m:sSub>
                <m:sSubPr>
                  <m:ctrlPr>
                    <w:del w:id="1278" w:author="Tim Tørnes Pedersen" w:date="2021-11-18T18:02:00Z">
                      <w:rPr>
                        <w:rFonts w:ascii="Cambria Math" w:hAnsi="Cambria Math"/>
                      </w:rPr>
                    </w:del>
                  </m:ctrlPr>
                </m:sSubPr>
                <m:e>
                  <m:r>
                    <w:del w:id="1279" w:author="Tim Tørnes Pedersen" w:date="2021-11-18T18:02:00Z">
                      <m:rPr>
                        <m:sty m:val="b"/>
                      </m:rPr>
                      <w:rPr>
                        <w:rFonts w:ascii="Cambria Math" w:hAnsi="Cambria Math"/>
                      </w:rPr>
                      <m:t>g</m:t>
                    </w:del>
                  </m:r>
                </m:e>
                <m:sub>
                  <m:r>
                    <w:del w:id="1280" w:author="Tim Tørnes Pedersen" w:date="2021-11-18T18:02:00Z">
                      <w:rPr>
                        <w:rFonts w:ascii="Cambria Math" w:hAnsi="Cambria Math"/>
                      </w:rPr>
                      <m:t>n,s,t</m:t>
                    </w:del>
                  </m:r>
                </m:sub>
              </m:sSub>
            </m:e>
          </m:nary>
          <m:r>
            <w:del w:id="1281" w:author="Tim Tørnes Pedersen" w:date="2021-11-18T18:02:00Z">
              <w:rPr>
                <w:rFonts w:ascii="Cambria Math" w:hAnsi="Cambria Math"/>
              </w:rPr>
              <m:t>-</m:t>
            </w:del>
          </m:r>
          <m:sSub>
            <m:sSubPr>
              <m:ctrlPr>
                <w:del w:id="1282" w:author="Tim Tørnes Pedersen" w:date="2021-11-18T18:02:00Z">
                  <w:rPr>
                    <w:rFonts w:ascii="Cambria Math" w:hAnsi="Cambria Math"/>
                  </w:rPr>
                </w:del>
              </m:ctrlPr>
            </m:sSubPr>
            <m:e>
              <m:r>
                <w:del w:id="1283" w:author="Tim Tørnes Pedersen" w:date="2021-11-18T18:02:00Z">
                  <m:rPr>
                    <m:sty m:val="b"/>
                  </m:rPr>
                  <w:rPr>
                    <w:rFonts w:ascii="Cambria Math" w:hAnsi="Cambria Math"/>
                  </w:rPr>
                  <m:t>d</m:t>
                </w:del>
              </m:r>
            </m:e>
            <m:sub>
              <m:r>
                <w:del w:id="1284" w:author="Tim Tørnes Pedersen" w:date="2021-11-18T18:02:00Z">
                  <w:rPr>
                    <w:rFonts w:ascii="Cambria Math" w:hAnsi="Cambria Math"/>
                  </w:rPr>
                  <m:t>n,t</m:t>
                </w:del>
              </m:r>
            </m:sub>
          </m:sSub>
          <m:r>
            <w:del w:id="1285" w:author="Tim Tørnes Pedersen" w:date="2021-11-18T18:02:00Z">
              <w:rPr>
                <w:rFonts w:ascii="Cambria Math" w:hAnsi="Cambria Math"/>
              </w:rPr>
              <m:t>-</m:t>
            </w:del>
          </m:r>
          <m:nary>
            <m:naryPr>
              <m:chr m:val="∑"/>
              <m:limLoc m:val="undOvr"/>
              <m:supHide m:val="1"/>
              <m:ctrlPr>
                <w:del w:id="1286" w:author="Tim Tørnes Pedersen" w:date="2021-11-18T18:02:00Z">
                  <w:rPr>
                    <w:rFonts w:ascii="Cambria Math" w:hAnsi="Cambria Math"/>
                  </w:rPr>
                </w:del>
              </m:ctrlPr>
            </m:naryPr>
            <m:sub>
              <m:r>
                <w:del w:id="1287" w:author="Tim Tørnes Pedersen" w:date="2021-11-18T18:02:00Z">
                  <w:rPr>
                    <w:rFonts w:ascii="Cambria Math" w:hAnsi="Cambria Math"/>
                  </w:rPr>
                  <m:t>l</m:t>
                </w:del>
              </m:r>
            </m:sub>
            <m:sup>
              <m:r>
                <w:del w:id="1288" w:author="Tim Tørnes Pedersen" w:date="2021-11-18T18:02:00Z">
                  <w:rPr>
                    <w:rFonts w:ascii="Cambria Math" w:hAnsi="Cambria Math"/>
                  </w:rPr>
                  <m:t>​</m:t>
                </w:del>
              </m:r>
            </m:sup>
            <m:e>
              <m:sSub>
                <m:sSubPr>
                  <m:ctrlPr>
                    <w:del w:id="1289" w:author="Tim Tørnes Pedersen" w:date="2021-11-18T18:02:00Z">
                      <w:rPr>
                        <w:rFonts w:ascii="Cambria Math" w:hAnsi="Cambria Math"/>
                      </w:rPr>
                    </w:del>
                  </m:ctrlPr>
                </m:sSubPr>
                <m:e>
                  <m:r>
                    <w:del w:id="1290" w:author="Tim Tørnes Pedersen" w:date="2021-11-18T18:02:00Z">
                      <m:rPr>
                        <m:sty m:val="b"/>
                      </m:rPr>
                      <w:rPr>
                        <w:rFonts w:ascii="Cambria Math" w:hAnsi="Cambria Math"/>
                      </w:rPr>
                      <m:t>K</m:t>
                    </w:del>
                  </m:r>
                </m:e>
                <m:sub>
                  <m:r>
                    <w:del w:id="1291" w:author="Tim Tørnes Pedersen" w:date="2021-11-18T18:02:00Z">
                      <w:rPr>
                        <w:rFonts w:ascii="Cambria Math" w:hAnsi="Cambria Math"/>
                      </w:rPr>
                      <m:t>n,l</m:t>
                    </w:del>
                  </m:r>
                </m:sub>
              </m:sSub>
            </m:e>
          </m:nary>
          <m:sSub>
            <m:sSubPr>
              <m:ctrlPr>
                <w:del w:id="1292" w:author="Tim Tørnes Pedersen" w:date="2021-11-18T18:02:00Z">
                  <w:rPr>
                    <w:rFonts w:ascii="Cambria Math" w:hAnsi="Cambria Math"/>
                  </w:rPr>
                </w:del>
              </m:ctrlPr>
            </m:sSubPr>
            <m:e>
              <m:r>
                <w:del w:id="1293" w:author="Tim Tørnes Pedersen" w:date="2021-11-18T18:02:00Z">
                  <m:rPr>
                    <m:sty m:val="b"/>
                  </m:rPr>
                  <w:rPr>
                    <w:rFonts w:ascii="Cambria Math" w:hAnsi="Cambria Math"/>
                  </w:rPr>
                  <m:t>f</m:t>
                </w:del>
              </m:r>
            </m:e>
            <m:sub>
              <m:r>
                <w:del w:id="1294" w:author="Tim Tørnes Pedersen" w:date="2021-11-18T18:02:00Z">
                  <w:rPr>
                    <w:rFonts w:ascii="Cambria Math" w:hAnsi="Cambria Math"/>
                  </w:rPr>
                  <m:t>l,t</m:t>
                </w:del>
              </m:r>
            </m:sub>
          </m:sSub>
          <m:r>
            <w:del w:id="1295" w:author="Tim Tørnes Pedersen" w:date="2021-11-18T18:02:00Z">
              <w:rPr>
                <w:rFonts w:ascii="Cambria Math" w:hAnsi="Cambria Math"/>
              </w:rPr>
              <m:t>=0  ∀n,t</m:t>
            </w:del>
          </m:r>
        </m:oMath>
      </m:oMathPara>
    </w:p>
    <w:p w14:paraId="127E8121" w14:textId="723FF8DC" w:rsidR="00A4478A" w:rsidDel="007D446A" w:rsidRDefault="004A0387">
      <w:pPr>
        <w:pStyle w:val="FirstParagraph"/>
        <w:keepNext/>
        <w:keepLines/>
        <w:spacing w:before="200" w:after="0"/>
        <w:outlineLvl w:val="1"/>
        <w:rPr>
          <w:del w:id="1296" w:author="Tim Tørnes Pedersen" w:date="2021-11-18T18:02:00Z"/>
        </w:rPr>
        <w:pPrChange w:id="1297" w:author="Tim Tørnes Pedersen" w:date="2021-11-18T18:02:00Z">
          <w:pPr>
            <w:pStyle w:val="FirstParagraph"/>
          </w:pPr>
        </w:pPrChange>
      </w:pPr>
      <w:del w:id="1298" w:author="Tim Tørnes Pedersen" w:date="2021-11-18T18:02:00Z">
        <w:r w:rsidDel="007D446A">
          <w:delText xml:space="preserve">The dispatch of each technology </w:delText>
        </w:r>
      </w:del>
      <m:oMath>
        <m:sSub>
          <m:sSubPr>
            <m:ctrlPr>
              <w:del w:id="1299" w:author="Tim Tørnes Pedersen" w:date="2021-11-18T18:02:00Z">
                <w:rPr>
                  <w:rFonts w:ascii="Cambria Math" w:hAnsi="Cambria Math"/>
                </w:rPr>
              </w:del>
            </m:ctrlPr>
          </m:sSubPr>
          <m:e>
            <m:r>
              <w:del w:id="1300" w:author="Tim Tørnes Pedersen" w:date="2021-11-18T18:02:00Z">
                <m:rPr>
                  <m:sty m:val="b"/>
                </m:rPr>
                <w:rPr>
                  <w:rFonts w:ascii="Cambria Math" w:hAnsi="Cambria Math"/>
                </w:rPr>
                <m:t>g</m:t>
              </w:del>
            </m:r>
          </m:e>
          <m:sub>
            <m:r>
              <w:del w:id="1301" w:author="Tim Tørnes Pedersen" w:date="2021-11-18T18:02:00Z">
                <w:rPr>
                  <w:rFonts w:ascii="Cambria Math" w:hAnsi="Cambria Math"/>
                </w:rPr>
                <m:t>n,s,t</m:t>
              </w:del>
            </m:r>
          </m:sub>
        </m:sSub>
      </m:oMath>
      <w:del w:id="1302" w:author="Tim Tørnes Pedersen" w:date="2021-11-18T18:02:00Z">
        <w:r w:rsidDel="007D446A">
          <w:delText xml:space="preserve"> is limited by the installed technology capacity </w:delText>
        </w:r>
      </w:del>
      <m:oMath>
        <m:sSub>
          <m:sSubPr>
            <m:ctrlPr>
              <w:del w:id="1303" w:author="Tim Tørnes Pedersen" w:date="2021-11-18T18:02:00Z">
                <w:rPr>
                  <w:rFonts w:ascii="Cambria Math" w:hAnsi="Cambria Math"/>
                </w:rPr>
              </w:del>
            </m:ctrlPr>
          </m:sSubPr>
          <m:e>
            <m:r>
              <w:del w:id="1304" w:author="Tim Tørnes Pedersen" w:date="2021-11-18T18:02:00Z">
                <m:rPr>
                  <m:sty m:val="b"/>
                </m:rPr>
                <w:rPr>
                  <w:rFonts w:ascii="Cambria Math" w:hAnsi="Cambria Math"/>
                </w:rPr>
                <m:t>G</m:t>
              </w:del>
            </m:r>
          </m:e>
          <m:sub>
            <m:r>
              <w:del w:id="1305" w:author="Tim Tørnes Pedersen" w:date="2021-11-18T18:02:00Z">
                <w:rPr>
                  <w:rFonts w:ascii="Cambria Math" w:hAnsi="Cambria Math"/>
                </w:rPr>
                <m:t>n,s</m:t>
              </w:del>
            </m:r>
          </m:sub>
        </m:sSub>
      </m:oMath>
      <w:del w:id="1306" w:author="Tim Tørnes Pedersen" w:date="2021-11-18T18:02:00Z">
        <w:r w:rsidDel="007D446A">
          <w:delText xml:space="preserve">. The dispatch of renewable energy generators such as wind and solar are furthermore limited by the hourly capacity factor </w:delText>
        </w:r>
      </w:del>
      <m:oMath>
        <m:sSub>
          <m:sSubPr>
            <m:ctrlPr>
              <w:del w:id="1307" w:author="Tim Tørnes Pedersen" w:date="2021-11-18T18:02:00Z">
                <w:rPr>
                  <w:rFonts w:ascii="Cambria Math" w:hAnsi="Cambria Math"/>
                </w:rPr>
              </w:del>
            </m:ctrlPr>
          </m:sSubPr>
          <m:e>
            <m:bar>
              <m:barPr>
                <m:pos m:val="top"/>
                <m:ctrlPr>
                  <w:del w:id="1308" w:author="Tim Tørnes Pedersen" w:date="2021-11-18T18:02:00Z">
                    <w:rPr>
                      <w:rFonts w:ascii="Cambria Math" w:hAnsi="Cambria Math"/>
                    </w:rPr>
                  </w:del>
                </m:ctrlPr>
              </m:barPr>
              <m:e>
                <m:r>
                  <w:del w:id="1309" w:author="Tim Tørnes Pedersen" w:date="2021-11-18T18:02:00Z">
                    <m:rPr>
                      <m:sty m:val="b"/>
                    </m:rPr>
                    <w:rPr>
                      <w:rFonts w:ascii="Cambria Math" w:hAnsi="Cambria Math"/>
                    </w:rPr>
                    <m:t>g</m:t>
                  </w:del>
                </m:r>
              </m:e>
            </m:bar>
          </m:e>
          <m:sub>
            <m:r>
              <w:del w:id="1310" w:author="Tim Tørnes Pedersen" w:date="2021-11-18T18:02:00Z">
                <w:rPr>
                  <w:rFonts w:ascii="Cambria Math" w:hAnsi="Cambria Math"/>
                </w:rPr>
                <m:t>n,s,t</m:t>
              </w:del>
            </m:r>
          </m:sub>
        </m:sSub>
      </m:oMath>
      <w:del w:id="1311" w:author="Tim Tørnes Pedersen" w:date="2021-11-18T18:02:00Z">
        <w:r w:rsidDel="007D446A">
          <w:delText>. The capacity factor for conventional power plants is 1, whereas it is generated from weather data for the renewable generators. A detailed explanation of the derivation of renewable generation potentials is given in .</w:delText>
        </w:r>
      </w:del>
    </w:p>
    <w:p w14:paraId="1A2C943A" w14:textId="1CDB629E" w:rsidR="00A4478A" w:rsidDel="007D446A" w:rsidRDefault="004A0387">
      <w:pPr>
        <w:pStyle w:val="BodyText"/>
        <w:keepNext/>
        <w:keepLines/>
        <w:spacing w:before="200" w:after="0"/>
        <w:outlineLvl w:val="1"/>
        <w:rPr>
          <w:del w:id="1312" w:author="Tim Tørnes Pedersen" w:date="2021-11-18T18:02:00Z"/>
        </w:rPr>
        <w:pPrChange w:id="1313" w:author="Tim Tørnes Pedersen" w:date="2021-11-18T18:02:00Z">
          <w:pPr>
            <w:pStyle w:val="BodyText"/>
          </w:pPr>
        </w:pPrChange>
      </w:pPr>
      <m:oMathPara>
        <m:oMathParaPr>
          <m:jc m:val="center"/>
        </m:oMathParaPr>
        <m:oMath>
          <m:r>
            <w:del w:id="1314" w:author="Tim Tørnes Pedersen" w:date="2021-11-18T18:02:00Z">
              <w:rPr>
                <w:rFonts w:ascii="Cambria Math" w:hAnsi="Cambria Math"/>
              </w:rPr>
              <m:t>0≤</m:t>
            </w:del>
          </m:r>
          <m:sSub>
            <m:sSubPr>
              <m:ctrlPr>
                <w:del w:id="1315" w:author="Tim Tørnes Pedersen" w:date="2021-11-18T18:02:00Z">
                  <w:rPr>
                    <w:rFonts w:ascii="Cambria Math" w:hAnsi="Cambria Math"/>
                  </w:rPr>
                </w:del>
              </m:ctrlPr>
            </m:sSubPr>
            <m:e>
              <m:r>
                <w:del w:id="1316" w:author="Tim Tørnes Pedersen" w:date="2021-11-18T18:02:00Z">
                  <m:rPr>
                    <m:sty m:val="b"/>
                  </m:rPr>
                  <w:rPr>
                    <w:rFonts w:ascii="Cambria Math" w:hAnsi="Cambria Math"/>
                  </w:rPr>
                  <m:t>g</m:t>
                </w:del>
              </m:r>
            </m:e>
            <m:sub>
              <m:r>
                <w:del w:id="1317" w:author="Tim Tørnes Pedersen" w:date="2021-11-18T18:02:00Z">
                  <w:rPr>
                    <w:rFonts w:ascii="Cambria Math" w:hAnsi="Cambria Math"/>
                  </w:rPr>
                  <m:t>n,s,t</m:t>
                </w:del>
              </m:r>
            </m:sub>
          </m:sSub>
          <m:r>
            <w:del w:id="1318" w:author="Tim Tørnes Pedersen" w:date="2021-11-18T18:02:00Z">
              <w:rPr>
                <w:rFonts w:ascii="Cambria Math" w:hAnsi="Cambria Math"/>
              </w:rPr>
              <m:t>≤</m:t>
            </w:del>
          </m:r>
          <m:sSub>
            <m:sSubPr>
              <m:ctrlPr>
                <w:del w:id="1319" w:author="Tim Tørnes Pedersen" w:date="2021-11-18T18:02:00Z">
                  <w:rPr>
                    <w:rFonts w:ascii="Cambria Math" w:hAnsi="Cambria Math"/>
                  </w:rPr>
                </w:del>
              </m:ctrlPr>
            </m:sSubPr>
            <m:e>
              <m:bar>
                <m:barPr>
                  <m:pos m:val="top"/>
                  <m:ctrlPr>
                    <w:del w:id="1320" w:author="Tim Tørnes Pedersen" w:date="2021-11-18T18:02:00Z">
                      <w:rPr>
                        <w:rFonts w:ascii="Cambria Math" w:hAnsi="Cambria Math"/>
                      </w:rPr>
                    </w:del>
                  </m:ctrlPr>
                </m:barPr>
                <m:e>
                  <m:r>
                    <w:del w:id="1321" w:author="Tim Tørnes Pedersen" w:date="2021-11-18T18:02:00Z">
                      <m:rPr>
                        <m:sty m:val="b"/>
                      </m:rPr>
                      <w:rPr>
                        <w:rFonts w:ascii="Cambria Math" w:hAnsi="Cambria Math"/>
                      </w:rPr>
                      <m:t>g</m:t>
                    </w:del>
                  </m:r>
                </m:e>
              </m:bar>
            </m:e>
            <m:sub>
              <m:r>
                <w:del w:id="1322" w:author="Tim Tørnes Pedersen" w:date="2021-11-18T18:02:00Z">
                  <w:rPr>
                    <w:rFonts w:ascii="Cambria Math" w:hAnsi="Cambria Math"/>
                  </w:rPr>
                  <m:t>n,s,t</m:t>
                </w:del>
              </m:r>
            </m:sub>
          </m:sSub>
          <m:sSub>
            <m:sSubPr>
              <m:ctrlPr>
                <w:del w:id="1323" w:author="Tim Tørnes Pedersen" w:date="2021-11-18T18:02:00Z">
                  <w:rPr>
                    <w:rFonts w:ascii="Cambria Math" w:hAnsi="Cambria Math"/>
                  </w:rPr>
                </w:del>
              </m:ctrlPr>
            </m:sSubPr>
            <m:e>
              <m:r>
                <w:del w:id="1324" w:author="Tim Tørnes Pedersen" w:date="2021-11-18T18:02:00Z">
                  <m:rPr>
                    <m:sty m:val="b"/>
                  </m:rPr>
                  <w:rPr>
                    <w:rFonts w:ascii="Cambria Math" w:hAnsi="Cambria Math"/>
                  </w:rPr>
                  <m:t>G</m:t>
                </w:del>
              </m:r>
            </m:e>
            <m:sub>
              <m:r>
                <w:del w:id="1325" w:author="Tim Tørnes Pedersen" w:date="2021-11-18T18:02:00Z">
                  <w:rPr>
                    <w:rFonts w:ascii="Cambria Math" w:hAnsi="Cambria Math"/>
                  </w:rPr>
                  <m:t>n,s</m:t>
                </w:del>
              </m:r>
            </m:sub>
          </m:sSub>
          <m:r>
            <w:del w:id="1326" w:author="Tim Tørnes Pedersen" w:date="2021-11-18T18:02:00Z">
              <w:rPr>
                <w:rFonts w:ascii="Cambria Math" w:hAnsi="Cambria Math"/>
              </w:rPr>
              <m:t> ∀n,s,t</m:t>
            </w:del>
          </m:r>
        </m:oMath>
      </m:oMathPara>
    </w:p>
    <w:p w14:paraId="3B3F2241" w14:textId="689084F4" w:rsidR="00A4478A" w:rsidDel="007D446A" w:rsidRDefault="004A0387">
      <w:pPr>
        <w:pStyle w:val="FirstParagraph"/>
        <w:keepNext/>
        <w:keepLines/>
        <w:spacing w:before="200" w:after="0"/>
        <w:outlineLvl w:val="1"/>
        <w:rPr>
          <w:del w:id="1327" w:author="Tim Tørnes Pedersen" w:date="2021-11-18T18:02:00Z"/>
        </w:rPr>
        <w:pPrChange w:id="1328" w:author="Tim Tørnes Pedersen" w:date="2021-11-18T18:02:00Z">
          <w:pPr>
            <w:pStyle w:val="FirstParagraph"/>
          </w:pPr>
        </w:pPrChange>
      </w:pPr>
      <w:del w:id="1329" w:author="Tim Tørnes Pedersen" w:date="2021-11-18T18:02:00Z">
        <w:r w:rsidDel="007D446A">
          <w:delText xml:space="preserve">Similarly, transmission in transmission lines is also limited by the installed capacity. As the direction of the transmission is without significance it is the absolute transmission </w:delText>
        </w:r>
      </w:del>
      <m:oMath>
        <m:r>
          <w:del w:id="1330" w:author="Tim Tørnes Pedersen" w:date="2021-11-18T18:02:00Z">
            <w:rPr>
              <w:rFonts w:ascii="Cambria Math" w:hAnsi="Cambria Math"/>
            </w:rPr>
            <m:t>|</m:t>
          </w:del>
        </m:r>
        <m:sSub>
          <m:sSubPr>
            <m:ctrlPr>
              <w:del w:id="1331" w:author="Tim Tørnes Pedersen" w:date="2021-11-18T18:02:00Z">
                <w:rPr>
                  <w:rFonts w:ascii="Cambria Math" w:hAnsi="Cambria Math"/>
                </w:rPr>
              </w:del>
            </m:ctrlPr>
          </m:sSubPr>
          <m:e>
            <m:r>
              <w:del w:id="1332" w:author="Tim Tørnes Pedersen" w:date="2021-11-18T18:02:00Z">
                <m:rPr>
                  <m:sty m:val="b"/>
                </m:rPr>
                <w:rPr>
                  <w:rFonts w:ascii="Cambria Math" w:hAnsi="Cambria Math"/>
                </w:rPr>
                <m:t>f</m:t>
              </w:del>
            </m:r>
          </m:e>
          <m:sub>
            <m:r>
              <w:del w:id="1333" w:author="Tim Tørnes Pedersen" w:date="2021-11-18T18:02:00Z">
                <w:rPr>
                  <w:rFonts w:ascii="Cambria Math" w:hAnsi="Cambria Math"/>
                </w:rPr>
                <m:t>l,t</m:t>
              </w:del>
            </m:r>
          </m:sub>
        </m:sSub>
        <m:r>
          <w:del w:id="1334" w:author="Tim Tørnes Pedersen" w:date="2021-11-18T18:02:00Z">
            <w:rPr>
              <w:rFonts w:ascii="Cambria Math" w:hAnsi="Cambria Math"/>
            </w:rPr>
            <m:t>|</m:t>
          </w:del>
        </m:r>
      </m:oMath>
      <w:del w:id="1335" w:author="Tim Tørnes Pedersen" w:date="2021-11-18T18:02:00Z">
        <w:r w:rsidDel="007D446A">
          <w:delText xml:space="preserve"> that is limited.</w:delText>
        </w:r>
      </w:del>
    </w:p>
    <w:p w14:paraId="0011DF66" w14:textId="40423F4D" w:rsidR="00A4478A" w:rsidDel="007D446A" w:rsidRDefault="004A0387">
      <w:pPr>
        <w:pStyle w:val="BodyText"/>
        <w:keepNext/>
        <w:keepLines/>
        <w:spacing w:before="200" w:after="0"/>
        <w:outlineLvl w:val="1"/>
        <w:rPr>
          <w:del w:id="1336" w:author="Tim Tørnes Pedersen" w:date="2021-11-18T18:02:00Z"/>
        </w:rPr>
        <w:pPrChange w:id="1337" w:author="Tim Tørnes Pedersen" w:date="2021-11-18T18:02:00Z">
          <w:pPr>
            <w:pStyle w:val="BodyText"/>
          </w:pPr>
        </w:pPrChange>
      </w:pPr>
      <m:oMathPara>
        <m:oMathParaPr>
          <m:jc m:val="center"/>
        </m:oMathParaPr>
        <m:oMath>
          <m:r>
            <w:del w:id="1338" w:author="Tim Tørnes Pedersen" w:date="2021-11-18T18:02:00Z">
              <w:rPr>
                <w:rFonts w:ascii="Cambria Math" w:hAnsi="Cambria Math"/>
              </w:rPr>
              <m:t>|</m:t>
            </w:del>
          </m:r>
          <m:sSub>
            <m:sSubPr>
              <m:ctrlPr>
                <w:del w:id="1339" w:author="Tim Tørnes Pedersen" w:date="2021-11-18T18:02:00Z">
                  <w:rPr>
                    <w:rFonts w:ascii="Cambria Math" w:hAnsi="Cambria Math"/>
                  </w:rPr>
                </w:del>
              </m:ctrlPr>
            </m:sSubPr>
            <m:e>
              <m:r>
                <w:del w:id="1340" w:author="Tim Tørnes Pedersen" w:date="2021-11-18T18:02:00Z">
                  <m:rPr>
                    <m:sty m:val="b"/>
                  </m:rPr>
                  <w:rPr>
                    <w:rFonts w:ascii="Cambria Math" w:hAnsi="Cambria Math"/>
                  </w:rPr>
                  <m:t>f</m:t>
                </w:del>
              </m:r>
            </m:e>
            <m:sub>
              <m:r>
                <w:del w:id="1341" w:author="Tim Tørnes Pedersen" w:date="2021-11-18T18:02:00Z">
                  <w:rPr>
                    <w:rFonts w:ascii="Cambria Math" w:hAnsi="Cambria Math"/>
                  </w:rPr>
                  <m:t>l,t</m:t>
                </w:del>
              </m:r>
            </m:sub>
          </m:sSub>
          <m:r>
            <w:del w:id="1342" w:author="Tim Tørnes Pedersen" w:date="2021-11-18T18:02:00Z">
              <w:rPr>
                <w:rFonts w:ascii="Cambria Math" w:hAnsi="Cambria Math"/>
              </w:rPr>
              <m:t>|≤</m:t>
            </w:del>
          </m:r>
          <m:sSub>
            <m:sSubPr>
              <m:ctrlPr>
                <w:del w:id="1343" w:author="Tim Tørnes Pedersen" w:date="2021-11-18T18:02:00Z">
                  <w:rPr>
                    <w:rFonts w:ascii="Cambria Math" w:hAnsi="Cambria Math"/>
                  </w:rPr>
                </w:del>
              </m:ctrlPr>
            </m:sSubPr>
            <m:e>
              <m:r>
                <w:del w:id="1344" w:author="Tim Tørnes Pedersen" w:date="2021-11-18T18:02:00Z">
                  <m:rPr>
                    <m:sty m:val="b"/>
                  </m:rPr>
                  <w:rPr>
                    <w:rFonts w:ascii="Cambria Math" w:hAnsi="Cambria Math"/>
                  </w:rPr>
                  <m:t>F</m:t>
                </w:del>
              </m:r>
            </m:e>
            <m:sub>
              <m:r>
                <w:del w:id="1345" w:author="Tim Tørnes Pedersen" w:date="2021-11-18T18:02:00Z">
                  <w:rPr>
                    <w:rFonts w:ascii="Cambria Math" w:hAnsi="Cambria Math"/>
                  </w:rPr>
                  <m:t>l</m:t>
                </w:del>
              </m:r>
            </m:sub>
          </m:sSub>
          <m:r>
            <w:del w:id="1346" w:author="Tim Tørnes Pedersen" w:date="2021-11-18T18:02:00Z">
              <w:rPr>
                <w:rFonts w:ascii="Cambria Math" w:hAnsi="Cambria Math"/>
              </w:rPr>
              <m:t> ∀l,t</m:t>
            </w:del>
          </m:r>
        </m:oMath>
      </m:oMathPara>
    </w:p>
    <w:p w14:paraId="48B3FFFB" w14:textId="40D99CEC" w:rsidR="00A4478A" w:rsidDel="007D446A" w:rsidRDefault="004A0387">
      <w:pPr>
        <w:pStyle w:val="FirstParagraph"/>
        <w:keepNext/>
        <w:keepLines/>
        <w:spacing w:before="200" w:after="0"/>
        <w:outlineLvl w:val="1"/>
        <w:rPr>
          <w:del w:id="1347" w:author="Tim Tørnes Pedersen" w:date="2021-11-18T18:02:00Z"/>
        </w:rPr>
        <w:pPrChange w:id="1348" w:author="Tim Tørnes Pedersen" w:date="2021-11-18T18:02:00Z">
          <w:pPr>
            <w:pStyle w:val="FirstParagraph"/>
          </w:pPr>
        </w:pPrChange>
      </w:pPr>
      <w:del w:id="1349" w:author="Tim Tørnes Pedersen" w:date="2021-11-18T18:02:00Z">
        <w:r w:rsidDel="007D446A">
          <w:delText xml:space="preserve">The maximum capacity allowed for each technology is determined by geographical potentials available </w:delText>
        </w:r>
      </w:del>
      <m:oMath>
        <m:sSubSup>
          <m:sSubSupPr>
            <m:ctrlPr>
              <w:del w:id="1350" w:author="Tim Tørnes Pedersen" w:date="2021-11-18T18:02:00Z">
                <w:rPr>
                  <w:rFonts w:ascii="Cambria Math" w:hAnsi="Cambria Math"/>
                </w:rPr>
              </w:del>
            </m:ctrlPr>
          </m:sSubSupPr>
          <m:e>
            <m:r>
              <w:del w:id="1351" w:author="Tim Tørnes Pedersen" w:date="2021-11-18T18:02:00Z">
                <m:rPr>
                  <m:sty m:val="b"/>
                </m:rPr>
                <w:rPr>
                  <w:rFonts w:ascii="Cambria Math" w:hAnsi="Cambria Math"/>
                </w:rPr>
                <m:t>G</m:t>
              </w:del>
            </m:r>
          </m:e>
          <m:sub>
            <m:r>
              <w:del w:id="1352" w:author="Tim Tørnes Pedersen" w:date="2021-11-18T18:02:00Z">
                <w:rPr>
                  <w:rFonts w:ascii="Cambria Math" w:hAnsi="Cambria Math"/>
                </w:rPr>
                <m:t>n,s</m:t>
              </w:del>
            </m:r>
          </m:sub>
          <m:sup>
            <m:r>
              <w:del w:id="1353" w:author="Tim Tørnes Pedersen" w:date="2021-11-18T18:02:00Z">
                <w:rPr>
                  <w:rFonts w:ascii="Cambria Math" w:hAnsi="Cambria Math"/>
                </w:rPr>
                <m:t>max</m:t>
              </w:del>
            </m:r>
          </m:sup>
        </m:sSubSup>
      </m:oMath>
      <w:del w:id="1354" w:author="Tim Tørnes Pedersen" w:date="2021-11-18T18:02:00Z">
        <w:r w:rsidDel="007D446A">
          <w:delText xml:space="preserve"> [REFERENCE].</w:delText>
        </w:r>
      </w:del>
    </w:p>
    <w:p w14:paraId="3C70154E" w14:textId="6894E44E" w:rsidR="00A4478A" w:rsidDel="007D446A" w:rsidRDefault="004A0387">
      <w:pPr>
        <w:pStyle w:val="BodyText"/>
        <w:keepNext/>
        <w:keepLines/>
        <w:spacing w:before="200" w:after="0"/>
        <w:outlineLvl w:val="1"/>
        <w:rPr>
          <w:del w:id="1355" w:author="Tim Tørnes Pedersen" w:date="2021-11-18T18:02:00Z"/>
        </w:rPr>
        <w:pPrChange w:id="1356" w:author="Tim Tørnes Pedersen" w:date="2021-11-18T18:02:00Z">
          <w:pPr>
            <w:pStyle w:val="BodyText"/>
          </w:pPr>
        </w:pPrChange>
      </w:pPr>
      <m:oMathPara>
        <m:oMathParaPr>
          <m:jc m:val="center"/>
        </m:oMathParaPr>
        <m:oMath>
          <m:r>
            <w:del w:id="1357" w:author="Tim Tørnes Pedersen" w:date="2021-11-18T18:02:00Z">
              <w:rPr>
                <w:rFonts w:ascii="Cambria Math" w:hAnsi="Cambria Math"/>
              </w:rPr>
              <m:t>0≤</m:t>
            </w:del>
          </m:r>
          <m:sSub>
            <m:sSubPr>
              <m:ctrlPr>
                <w:del w:id="1358" w:author="Tim Tørnes Pedersen" w:date="2021-11-18T18:02:00Z">
                  <w:rPr>
                    <w:rFonts w:ascii="Cambria Math" w:hAnsi="Cambria Math"/>
                  </w:rPr>
                </w:del>
              </m:ctrlPr>
            </m:sSubPr>
            <m:e>
              <m:r>
                <w:del w:id="1359" w:author="Tim Tørnes Pedersen" w:date="2021-11-18T18:02:00Z">
                  <m:rPr>
                    <m:sty m:val="b"/>
                  </m:rPr>
                  <w:rPr>
                    <w:rFonts w:ascii="Cambria Math" w:hAnsi="Cambria Math"/>
                  </w:rPr>
                  <m:t>G</m:t>
                </w:del>
              </m:r>
            </m:e>
            <m:sub>
              <m:r>
                <w:del w:id="1360" w:author="Tim Tørnes Pedersen" w:date="2021-11-18T18:02:00Z">
                  <w:rPr>
                    <w:rFonts w:ascii="Cambria Math" w:hAnsi="Cambria Math"/>
                  </w:rPr>
                  <m:t>n,s</m:t>
                </w:del>
              </m:r>
            </m:sub>
          </m:sSub>
          <m:r>
            <w:del w:id="1361" w:author="Tim Tørnes Pedersen" w:date="2021-11-18T18:02:00Z">
              <w:rPr>
                <w:rFonts w:ascii="Cambria Math" w:hAnsi="Cambria Math"/>
              </w:rPr>
              <m:t>≤</m:t>
            </w:del>
          </m:r>
          <m:sSubSup>
            <m:sSubSupPr>
              <m:ctrlPr>
                <w:del w:id="1362" w:author="Tim Tørnes Pedersen" w:date="2021-11-18T18:02:00Z">
                  <w:rPr>
                    <w:rFonts w:ascii="Cambria Math" w:hAnsi="Cambria Math"/>
                  </w:rPr>
                </w:del>
              </m:ctrlPr>
            </m:sSubSupPr>
            <m:e>
              <m:r>
                <w:del w:id="1363" w:author="Tim Tørnes Pedersen" w:date="2021-11-18T18:02:00Z">
                  <m:rPr>
                    <m:sty m:val="b"/>
                  </m:rPr>
                  <w:rPr>
                    <w:rFonts w:ascii="Cambria Math" w:hAnsi="Cambria Math"/>
                  </w:rPr>
                  <m:t>G</m:t>
                </w:del>
              </m:r>
            </m:e>
            <m:sub>
              <m:r>
                <w:del w:id="1364" w:author="Tim Tørnes Pedersen" w:date="2021-11-18T18:02:00Z">
                  <w:rPr>
                    <w:rFonts w:ascii="Cambria Math" w:hAnsi="Cambria Math"/>
                  </w:rPr>
                  <m:t>n,s</m:t>
                </w:del>
              </m:r>
            </m:sub>
            <m:sup>
              <m:r>
                <w:del w:id="1365" w:author="Tim Tørnes Pedersen" w:date="2021-11-18T18:02:00Z">
                  <w:rPr>
                    <w:rFonts w:ascii="Cambria Math" w:hAnsi="Cambria Math"/>
                  </w:rPr>
                  <m:t>max</m:t>
                </w:del>
              </m:r>
            </m:sup>
          </m:sSubSup>
          <m:r>
            <w:del w:id="1366" w:author="Tim Tørnes Pedersen" w:date="2021-11-18T18:02:00Z">
              <w:rPr>
                <w:rFonts w:ascii="Cambria Math" w:hAnsi="Cambria Math"/>
              </w:rPr>
              <m:t> ∀n,s</m:t>
            </w:del>
          </m:r>
        </m:oMath>
      </m:oMathPara>
    </w:p>
    <w:p w14:paraId="32EE1FA3" w14:textId="7544AD63" w:rsidR="00A4478A" w:rsidDel="007D446A" w:rsidRDefault="004A0387">
      <w:pPr>
        <w:pStyle w:val="FirstParagraph"/>
        <w:keepNext/>
        <w:keepLines/>
        <w:spacing w:before="200" w:after="0"/>
        <w:outlineLvl w:val="1"/>
        <w:rPr>
          <w:del w:id="1367" w:author="Tim Tørnes Pedersen" w:date="2021-11-18T18:02:00Z"/>
        </w:rPr>
        <w:pPrChange w:id="1368" w:author="Tim Tørnes Pedersen" w:date="2021-11-18T18:02:00Z">
          <w:pPr>
            <w:pStyle w:val="FirstParagraph"/>
          </w:pPr>
        </w:pPrChange>
      </w:pPr>
      <w:del w:id="1369" w:author="Tim Tørnes Pedersen" w:date="2021-11-18T18:02:00Z">
        <w:r w:rsidDel="007D446A">
          <w:delText>CO</w:delText>
        </w:r>
      </w:del>
      <m:oMath>
        <m:sSub>
          <m:sSubPr>
            <m:ctrlPr>
              <w:del w:id="1370" w:author="Tim Tørnes Pedersen" w:date="2021-11-18T18:02:00Z">
                <w:rPr>
                  <w:rFonts w:ascii="Cambria Math" w:hAnsi="Cambria Math"/>
                </w:rPr>
              </w:del>
            </m:ctrlPr>
          </m:sSubPr>
          <m:e>
            <m:r>
              <w:del w:id="1371" w:author="Tim Tørnes Pedersen" w:date="2021-11-18T18:02:00Z">
                <w:rPr>
                  <w:rFonts w:ascii="Cambria Math" w:hAnsi="Cambria Math"/>
                </w:rPr>
                <m:t>​</m:t>
              </w:del>
            </m:r>
          </m:e>
          <m:sub>
            <m:r>
              <w:del w:id="1372" w:author="Tim Tørnes Pedersen" w:date="2021-11-18T18:02:00Z">
                <w:rPr>
                  <w:rFonts w:ascii="Cambria Math" w:hAnsi="Cambria Math"/>
                </w:rPr>
                <m:t>2</m:t>
              </w:del>
            </m:r>
          </m:sub>
        </m:sSub>
      </m:oMath>
      <w:del w:id="1373" w:author="Tim Tørnes Pedersen" w:date="2021-11-18T18:02:00Z">
        <w:r w:rsidDel="007D446A">
          <w:delText xml:space="preserve"> emissions can be constrained in two ways. Either through a global constraint on emissions, or by national constraints on emissions. The global CO</w:delText>
        </w:r>
      </w:del>
      <m:oMath>
        <m:sSub>
          <m:sSubPr>
            <m:ctrlPr>
              <w:del w:id="1374" w:author="Tim Tørnes Pedersen" w:date="2021-11-18T18:02:00Z">
                <w:rPr>
                  <w:rFonts w:ascii="Cambria Math" w:hAnsi="Cambria Math"/>
                </w:rPr>
              </w:del>
            </m:ctrlPr>
          </m:sSubPr>
          <m:e>
            <m:r>
              <w:del w:id="1375" w:author="Tim Tørnes Pedersen" w:date="2021-11-18T18:02:00Z">
                <w:rPr>
                  <w:rFonts w:ascii="Cambria Math" w:hAnsi="Cambria Math"/>
                </w:rPr>
                <m:t>​</m:t>
              </w:del>
            </m:r>
          </m:e>
          <m:sub>
            <m:r>
              <w:del w:id="1376" w:author="Tim Tørnes Pedersen" w:date="2021-11-18T18:02:00Z">
                <w:rPr>
                  <w:rFonts w:ascii="Cambria Math" w:hAnsi="Cambria Math"/>
                </w:rPr>
                <m:t>2</m:t>
              </w:del>
            </m:r>
          </m:sub>
        </m:sSub>
      </m:oMath>
      <w:del w:id="1377" w:author="Tim Tørnes Pedersen" w:date="2021-11-18T18:02:00Z">
        <w:r w:rsidDel="007D446A">
          <w:delText xml:space="preserve"> reduction constraint is formulated as:</w:delText>
        </w:r>
      </w:del>
    </w:p>
    <w:p w14:paraId="744082EF" w14:textId="1C0396E0" w:rsidR="00A4478A" w:rsidDel="007D446A" w:rsidRDefault="00C81891">
      <w:pPr>
        <w:pStyle w:val="BodyText"/>
        <w:keepNext/>
        <w:keepLines/>
        <w:spacing w:before="200" w:after="0"/>
        <w:outlineLvl w:val="1"/>
        <w:rPr>
          <w:del w:id="1378" w:author="Tim Tørnes Pedersen" w:date="2021-11-18T18:02:00Z"/>
        </w:rPr>
        <w:pPrChange w:id="1379" w:author="Tim Tørnes Pedersen" w:date="2021-11-18T18:02:00Z">
          <w:pPr>
            <w:pStyle w:val="BodyText"/>
          </w:pPr>
        </w:pPrChange>
      </w:pPr>
      <m:oMathPara>
        <m:oMathParaPr>
          <m:jc m:val="center"/>
        </m:oMathParaPr>
        <m:oMath>
          <m:nary>
            <m:naryPr>
              <m:chr m:val="∑"/>
              <m:limLoc m:val="undOvr"/>
              <m:supHide m:val="1"/>
              <m:ctrlPr>
                <w:del w:id="1380" w:author="Tim Tørnes Pedersen" w:date="2021-11-18T18:02:00Z">
                  <w:rPr>
                    <w:rFonts w:ascii="Cambria Math" w:hAnsi="Cambria Math"/>
                  </w:rPr>
                </w:del>
              </m:ctrlPr>
            </m:naryPr>
            <m:sub>
              <m:r>
                <w:del w:id="1381" w:author="Tim Tørnes Pedersen" w:date="2021-11-18T18:02:00Z">
                  <w:rPr>
                    <w:rFonts w:ascii="Cambria Math" w:hAnsi="Cambria Math"/>
                  </w:rPr>
                  <m:t>n,s,t</m:t>
                </w:del>
              </m:r>
            </m:sub>
            <m:sup>
              <m:r>
                <w:del w:id="1382" w:author="Tim Tørnes Pedersen" w:date="2021-11-18T18:02:00Z">
                  <w:rPr>
                    <w:rFonts w:ascii="Cambria Math" w:hAnsi="Cambria Math"/>
                  </w:rPr>
                  <m:t>​</m:t>
                </w:del>
              </m:r>
            </m:sup>
            <m:e>
              <m:f>
                <m:fPr>
                  <m:ctrlPr>
                    <w:del w:id="1383" w:author="Tim Tørnes Pedersen" w:date="2021-11-18T18:02:00Z">
                      <w:rPr>
                        <w:rFonts w:ascii="Cambria Math" w:hAnsi="Cambria Math"/>
                      </w:rPr>
                    </w:del>
                  </m:ctrlPr>
                </m:fPr>
                <m:num>
                  <m:r>
                    <w:del w:id="1384" w:author="Tim Tørnes Pedersen" w:date="2021-11-18T18:02:00Z">
                      <w:rPr>
                        <w:rFonts w:ascii="Cambria Math" w:hAnsi="Cambria Math"/>
                      </w:rPr>
                      <m:t>1</m:t>
                    </w:del>
                  </m:r>
                </m:num>
                <m:den>
                  <m:sSub>
                    <m:sSubPr>
                      <m:ctrlPr>
                        <w:del w:id="1385" w:author="Tim Tørnes Pedersen" w:date="2021-11-18T18:02:00Z">
                          <w:rPr>
                            <w:rFonts w:ascii="Cambria Math" w:hAnsi="Cambria Math"/>
                          </w:rPr>
                        </w:del>
                      </m:ctrlPr>
                    </m:sSubPr>
                    <m:e>
                      <m:r>
                        <w:del w:id="1386" w:author="Tim Tørnes Pedersen" w:date="2021-11-18T18:02:00Z">
                          <m:rPr>
                            <m:sty m:val="b"/>
                          </m:rPr>
                          <w:rPr>
                            <w:rFonts w:ascii="Cambria Math" w:hAnsi="Cambria Math"/>
                          </w:rPr>
                          <m:t>η</m:t>
                        </w:del>
                      </m:r>
                    </m:e>
                    <m:sub>
                      <m:r>
                        <w:del w:id="1387" w:author="Tim Tørnes Pedersen" w:date="2021-11-18T18:02:00Z">
                          <w:rPr>
                            <w:rFonts w:ascii="Cambria Math" w:hAnsi="Cambria Math"/>
                          </w:rPr>
                          <m:t>s</m:t>
                        </w:del>
                      </m:r>
                    </m:sub>
                  </m:sSub>
                </m:den>
              </m:f>
            </m:e>
          </m:nary>
          <m:sSub>
            <m:sSubPr>
              <m:ctrlPr>
                <w:del w:id="1388" w:author="Tim Tørnes Pedersen" w:date="2021-11-18T18:02:00Z">
                  <w:rPr>
                    <w:rFonts w:ascii="Cambria Math" w:hAnsi="Cambria Math"/>
                  </w:rPr>
                </w:del>
              </m:ctrlPr>
            </m:sSubPr>
            <m:e>
              <m:r>
                <w:del w:id="1389" w:author="Tim Tørnes Pedersen" w:date="2021-11-18T18:02:00Z">
                  <m:rPr>
                    <m:sty m:val="b"/>
                  </m:rPr>
                  <w:rPr>
                    <w:rFonts w:ascii="Cambria Math" w:hAnsi="Cambria Math"/>
                  </w:rPr>
                  <m:t>g</m:t>
                </w:del>
              </m:r>
            </m:e>
            <m:sub>
              <m:r>
                <w:del w:id="1390" w:author="Tim Tørnes Pedersen" w:date="2021-11-18T18:02:00Z">
                  <w:rPr>
                    <w:rFonts w:ascii="Cambria Math" w:hAnsi="Cambria Math"/>
                  </w:rPr>
                  <m:t>n,s,t</m:t>
                </w:del>
              </m:r>
            </m:sub>
          </m:sSub>
          <m:sSub>
            <m:sSubPr>
              <m:ctrlPr>
                <w:del w:id="1391" w:author="Tim Tørnes Pedersen" w:date="2021-11-18T18:02:00Z">
                  <w:rPr>
                    <w:rFonts w:ascii="Cambria Math" w:hAnsi="Cambria Math"/>
                  </w:rPr>
                </w:del>
              </m:ctrlPr>
            </m:sSubPr>
            <m:e>
              <m:r>
                <w:del w:id="1392" w:author="Tim Tørnes Pedersen" w:date="2021-11-18T18:02:00Z">
                  <m:rPr>
                    <m:sty m:val="b"/>
                  </m:rPr>
                  <w:rPr>
                    <w:rFonts w:ascii="Cambria Math" w:hAnsi="Cambria Math"/>
                  </w:rPr>
                  <m:t>e</m:t>
                </w:del>
              </m:r>
            </m:e>
            <m:sub>
              <m:r>
                <w:del w:id="1393" w:author="Tim Tørnes Pedersen" w:date="2021-11-18T18:02:00Z">
                  <w:rPr>
                    <w:rFonts w:ascii="Cambria Math" w:hAnsi="Cambria Math"/>
                  </w:rPr>
                  <m:t>s</m:t>
                </w:del>
              </m:r>
            </m:sub>
          </m:sSub>
          <m:r>
            <w:del w:id="1394" w:author="Tim Tørnes Pedersen" w:date="2021-11-18T18:02:00Z">
              <w:rPr>
                <w:rFonts w:ascii="Cambria Math" w:hAnsi="Cambria Math"/>
              </w:rPr>
              <m:t>-CA</m:t>
            </w:del>
          </m:r>
          <m:sSub>
            <m:sSubPr>
              <m:ctrlPr>
                <w:del w:id="1395" w:author="Tim Tørnes Pedersen" w:date="2021-11-18T18:02:00Z">
                  <w:rPr>
                    <w:rFonts w:ascii="Cambria Math" w:hAnsi="Cambria Math"/>
                  </w:rPr>
                </w:del>
              </m:ctrlPr>
            </m:sSubPr>
            <m:e>
              <m:r>
                <w:del w:id="1396" w:author="Tim Tørnes Pedersen" w:date="2021-11-18T18:02:00Z">
                  <w:rPr>
                    <w:rFonts w:ascii="Cambria Math" w:hAnsi="Cambria Math"/>
                  </w:rPr>
                  <m:t>P</m:t>
                </w:del>
              </m:r>
            </m:e>
            <m:sub>
              <m:r>
                <w:del w:id="1397" w:author="Tim Tørnes Pedersen" w:date="2021-11-18T18:02:00Z">
                  <w:rPr>
                    <w:rFonts w:ascii="Cambria Math" w:hAnsi="Cambria Math"/>
                  </w:rPr>
                  <m:t>C</m:t>
                </w:del>
              </m:r>
              <m:sSub>
                <m:sSubPr>
                  <m:ctrlPr>
                    <w:del w:id="1398" w:author="Tim Tørnes Pedersen" w:date="2021-11-18T18:02:00Z">
                      <w:rPr>
                        <w:rFonts w:ascii="Cambria Math" w:hAnsi="Cambria Math"/>
                      </w:rPr>
                    </w:del>
                  </m:ctrlPr>
                </m:sSubPr>
                <m:e>
                  <m:r>
                    <w:del w:id="1399" w:author="Tim Tørnes Pedersen" w:date="2021-11-18T18:02:00Z">
                      <w:rPr>
                        <w:rFonts w:ascii="Cambria Math" w:hAnsi="Cambria Math"/>
                      </w:rPr>
                      <m:t>O</m:t>
                    </w:del>
                  </m:r>
                </m:e>
                <m:sub>
                  <m:r>
                    <w:del w:id="1400" w:author="Tim Tørnes Pedersen" w:date="2021-11-18T18:02:00Z">
                      <w:rPr>
                        <w:rFonts w:ascii="Cambria Math" w:hAnsi="Cambria Math"/>
                      </w:rPr>
                      <m:t>2</m:t>
                    </w:del>
                  </m:r>
                </m:sub>
              </m:sSub>
            </m:sub>
          </m:sSub>
          <m:r>
            <w:del w:id="1401" w:author="Tim Tørnes Pedersen" w:date="2021-11-18T18:02:00Z">
              <w:rPr>
                <w:rFonts w:ascii="Cambria Math" w:hAnsi="Cambria Math"/>
              </w:rPr>
              <m:t>≤0 </m:t>
            </w:del>
          </m:r>
        </m:oMath>
      </m:oMathPara>
    </w:p>
    <w:p w14:paraId="69EBF90B" w14:textId="7596AE02" w:rsidR="00A4478A" w:rsidDel="007D446A" w:rsidRDefault="004A0387">
      <w:pPr>
        <w:pStyle w:val="FirstParagraph"/>
        <w:keepNext/>
        <w:keepLines/>
        <w:spacing w:before="200" w:after="0"/>
        <w:outlineLvl w:val="1"/>
        <w:rPr>
          <w:del w:id="1402" w:author="Tim Tørnes Pedersen" w:date="2021-11-18T18:02:00Z"/>
        </w:rPr>
        <w:pPrChange w:id="1403" w:author="Tim Tørnes Pedersen" w:date="2021-11-18T18:02:00Z">
          <w:pPr>
            <w:pStyle w:val="FirstParagraph"/>
          </w:pPr>
        </w:pPrChange>
      </w:pPr>
      <w:del w:id="1404" w:author="Tim Tørnes Pedersen" w:date="2021-11-18T18:02:00Z">
        <w:r w:rsidDel="007D446A">
          <w:delText xml:space="preserve">Here the </w:delText>
        </w:r>
      </w:del>
      <m:oMath>
        <m:r>
          <w:del w:id="1405" w:author="Tim Tørnes Pedersen" w:date="2021-11-18T18:02:00Z">
            <w:rPr>
              <w:rFonts w:ascii="Cambria Math" w:hAnsi="Cambria Math"/>
            </w:rPr>
            <m:t>CA</m:t>
          </w:del>
        </m:r>
        <m:sSub>
          <m:sSubPr>
            <m:ctrlPr>
              <w:del w:id="1406" w:author="Tim Tørnes Pedersen" w:date="2021-11-18T18:02:00Z">
                <w:rPr>
                  <w:rFonts w:ascii="Cambria Math" w:hAnsi="Cambria Math"/>
                </w:rPr>
              </w:del>
            </m:ctrlPr>
          </m:sSubPr>
          <m:e>
            <m:r>
              <w:del w:id="1407" w:author="Tim Tørnes Pedersen" w:date="2021-11-18T18:02:00Z">
                <w:rPr>
                  <w:rFonts w:ascii="Cambria Math" w:hAnsi="Cambria Math"/>
                </w:rPr>
                <m:t>P</m:t>
              </w:del>
            </m:r>
          </m:e>
          <m:sub>
            <m:r>
              <w:del w:id="1408" w:author="Tim Tørnes Pedersen" w:date="2021-11-18T18:02:00Z">
                <w:rPr>
                  <w:rFonts w:ascii="Cambria Math" w:hAnsi="Cambria Math"/>
                </w:rPr>
                <m:t>C</m:t>
              </w:del>
            </m:r>
            <m:sSub>
              <m:sSubPr>
                <m:ctrlPr>
                  <w:del w:id="1409" w:author="Tim Tørnes Pedersen" w:date="2021-11-18T18:02:00Z">
                    <w:rPr>
                      <w:rFonts w:ascii="Cambria Math" w:hAnsi="Cambria Math"/>
                    </w:rPr>
                  </w:del>
                </m:ctrlPr>
              </m:sSubPr>
              <m:e>
                <m:r>
                  <w:del w:id="1410" w:author="Tim Tørnes Pedersen" w:date="2021-11-18T18:02:00Z">
                    <w:rPr>
                      <w:rFonts w:ascii="Cambria Math" w:hAnsi="Cambria Math"/>
                    </w:rPr>
                    <m:t>O</m:t>
                  </w:del>
                </m:r>
              </m:e>
              <m:sub>
                <m:r>
                  <w:del w:id="1411" w:author="Tim Tørnes Pedersen" w:date="2021-11-18T18:02:00Z">
                    <w:rPr>
                      <w:rFonts w:ascii="Cambria Math" w:hAnsi="Cambria Math"/>
                    </w:rPr>
                    <m:t>2</m:t>
                  </w:del>
                </m:r>
              </m:sub>
            </m:sSub>
          </m:sub>
        </m:sSub>
      </m:oMath>
      <w:del w:id="1412" w:author="Tim Tørnes Pedersen" w:date="2021-11-18T18:02:00Z">
        <w:r w:rsidDel="007D446A">
          <w:delText xml:space="preserve"> is the global emissions limit given in ton CO</w:delText>
        </w:r>
      </w:del>
      <m:oMath>
        <m:sSub>
          <m:sSubPr>
            <m:ctrlPr>
              <w:del w:id="1413" w:author="Tim Tørnes Pedersen" w:date="2021-11-18T18:02:00Z">
                <w:rPr>
                  <w:rFonts w:ascii="Cambria Math" w:hAnsi="Cambria Math"/>
                </w:rPr>
              </w:del>
            </m:ctrlPr>
          </m:sSubPr>
          <m:e>
            <m:r>
              <w:del w:id="1414" w:author="Tim Tørnes Pedersen" w:date="2021-11-18T18:02:00Z">
                <w:rPr>
                  <w:rFonts w:ascii="Cambria Math" w:hAnsi="Cambria Math"/>
                </w:rPr>
                <m:t>​</m:t>
              </w:del>
            </m:r>
          </m:e>
          <m:sub>
            <m:r>
              <w:del w:id="1415" w:author="Tim Tørnes Pedersen" w:date="2021-11-18T18:02:00Z">
                <w:rPr>
                  <w:rFonts w:ascii="Cambria Math" w:hAnsi="Cambria Math"/>
                </w:rPr>
                <m:t>2</m:t>
              </w:del>
            </m:r>
          </m:sub>
        </m:sSub>
      </m:oMath>
      <w:del w:id="1416" w:author="Tim Tørnes Pedersen" w:date="2021-11-18T18:02:00Z">
        <w:r w:rsidDel="007D446A">
          <w:delText xml:space="preserve">. Note that only a single constraint is given here. Limiting emissions through national constraints can be done by defining a constraint for each country in the model. The national emissions targets </w:delText>
        </w:r>
      </w:del>
      <m:oMath>
        <m:sSub>
          <m:sSubPr>
            <m:ctrlPr>
              <w:del w:id="1417" w:author="Tim Tørnes Pedersen" w:date="2021-11-18T18:02:00Z">
                <w:rPr>
                  <w:rFonts w:ascii="Cambria Math" w:hAnsi="Cambria Math"/>
                </w:rPr>
              </w:del>
            </m:ctrlPr>
          </m:sSubPr>
          <m:e>
            <m:r>
              <w:del w:id="1418" w:author="Tim Tørnes Pedersen" w:date="2021-11-18T18:02:00Z">
                <m:rPr>
                  <m:sty m:val="b"/>
                </m:rPr>
                <w:rPr>
                  <w:rFonts w:ascii="Cambria Math" w:hAnsi="Cambria Math"/>
                </w:rPr>
                <m:t>r</m:t>
              </w:del>
            </m:r>
          </m:e>
          <m:sub>
            <m:r>
              <w:del w:id="1419" w:author="Tim Tørnes Pedersen" w:date="2021-11-18T18:02:00Z">
                <w:rPr>
                  <w:rFonts w:ascii="Cambria Math" w:hAnsi="Cambria Math"/>
                </w:rPr>
                <m:t>n</m:t>
              </w:del>
            </m:r>
          </m:sub>
        </m:sSub>
      </m:oMath>
      <w:del w:id="1420" w:author="Tim Tørnes Pedersen" w:date="2021-11-18T18:02:00Z">
        <w:r w:rsidDel="007D446A">
          <w:delText xml:space="preserve"> are given by the MCMC sampler.</w:delText>
        </w:r>
      </w:del>
    </w:p>
    <w:p w14:paraId="1CBDFC55" w14:textId="43E9CB97" w:rsidR="00A4478A" w:rsidDel="007D446A" w:rsidRDefault="00C81891">
      <w:pPr>
        <w:pStyle w:val="BodyText"/>
        <w:keepNext/>
        <w:keepLines/>
        <w:spacing w:before="200" w:after="0"/>
        <w:outlineLvl w:val="1"/>
        <w:rPr>
          <w:del w:id="1421" w:author="Tim Tørnes Pedersen" w:date="2021-11-18T18:02:00Z"/>
        </w:rPr>
        <w:pPrChange w:id="1422" w:author="Tim Tørnes Pedersen" w:date="2021-11-18T18:02:00Z">
          <w:pPr>
            <w:pStyle w:val="BodyText"/>
          </w:pPr>
        </w:pPrChange>
      </w:pPr>
      <m:oMathPara>
        <m:oMathParaPr>
          <m:jc m:val="center"/>
        </m:oMathParaPr>
        <m:oMath>
          <m:nary>
            <m:naryPr>
              <m:chr m:val="∑"/>
              <m:limLoc m:val="undOvr"/>
              <m:supHide m:val="1"/>
              <m:ctrlPr>
                <w:del w:id="1423" w:author="Tim Tørnes Pedersen" w:date="2021-11-18T18:02:00Z">
                  <w:rPr>
                    <w:rFonts w:ascii="Cambria Math" w:hAnsi="Cambria Math"/>
                  </w:rPr>
                </w:del>
              </m:ctrlPr>
            </m:naryPr>
            <m:sub>
              <m:r>
                <w:del w:id="1424" w:author="Tim Tørnes Pedersen" w:date="2021-11-18T18:02:00Z">
                  <w:rPr>
                    <w:rFonts w:ascii="Cambria Math" w:hAnsi="Cambria Math"/>
                  </w:rPr>
                  <m:t>s,t</m:t>
                </w:del>
              </m:r>
            </m:sub>
            <m:sup>
              <m:r>
                <w:del w:id="1425" w:author="Tim Tørnes Pedersen" w:date="2021-11-18T18:02:00Z">
                  <w:rPr>
                    <w:rFonts w:ascii="Cambria Math" w:hAnsi="Cambria Math"/>
                  </w:rPr>
                  <m:t>​</m:t>
                </w:del>
              </m:r>
            </m:sup>
            <m:e>
              <m:f>
                <m:fPr>
                  <m:ctrlPr>
                    <w:del w:id="1426" w:author="Tim Tørnes Pedersen" w:date="2021-11-18T18:02:00Z">
                      <w:rPr>
                        <w:rFonts w:ascii="Cambria Math" w:hAnsi="Cambria Math"/>
                      </w:rPr>
                    </w:del>
                  </m:ctrlPr>
                </m:fPr>
                <m:num>
                  <m:r>
                    <w:del w:id="1427" w:author="Tim Tørnes Pedersen" w:date="2021-11-18T18:02:00Z">
                      <w:rPr>
                        <w:rFonts w:ascii="Cambria Math" w:hAnsi="Cambria Math"/>
                      </w:rPr>
                      <m:t>1</m:t>
                    </w:del>
                  </m:r>
                </m:num>
                <m:den>
                  <m:sSub>
                    <m:sSubPr>
                      <m:ctrlPr>
                        <w:del w:id="1428" w:author="Tim Tørnes Pedersen" w:date="2021-11-18T18:02:00Z">
                          <w:rPr>
                            <w:rFonts w:ascii="Cambria Math" w:hAnsi="Cambria Math"/>
                          </w:rPr>
                        </w:del>
                      </m:ctrlPr>
                    </m:sSubPr>
                    <m:e>
                      <m:r>
                        <w:del w:id="1429" w:author="Tim Tørnes Pedersen" w:date="2021-11-18T18:02:00Z">
                          <m:rPr>
                            <m:sty m:val="b"/>
                          </m:rPr>
                          <w:rPr>
                            <w:rFonts w:ascii="Cambria Math" w:hAnsi="Cambria Math"/>
                          </w:rPr>
                          <m:t>η</m:t>
                        </w:del>
                      </m:r>
                    </m:e>
                    <m:sub>
                      <m:r>
                        <w:del w:id="1430" w:author="Tim Tørnes Pedersen" w:date="2021-11-18T18:02:00Z">
                          <w:rPr>
                            <w:rFonts w:ascii="Cambria Math" w:hAnsi="Cambria Math"/>
                          </w:rPr>
                          <m:t>s</m:t>
                        </w:del>
                      </m:r>
                    </m:sub>
                  </m:sSub>
                </m:den>
              </m:f>
            </m:e>
          </m:nary>
          <m:sSub>
            <m:sSubPr>
              <m:ctrlPr>
                <w:del w:id="1431" w:author="Tim Tørnes Pedersen" w:date="2021-11-18T18:02:00Z">
                  <w:rPr>
                    <w:rFonts w:ascii="Cambria Math" w:hAnsi="Cambria Math"/>
                  </w:rPr>
                </w:del>
              </m:ctrlPr>
            </m:sSubPr>
            <m:e>
              <m:r>
                <w:del w:id="1432" w:author="Tim Tørnes Pedersen" w:date="2021-11-18T18:02:00Z">
                  <m:rPr>
                    <m:sty m:val="b"/>
                  </m:rPr>
                  <w:rPr>
                    <w:rFonts w:ascii="Cambria Math" w:hAnsi="Cambria Math"/>
                  </w:rPr>
                  <m:t>g</m:t>
                </w:del>
              </m:r>
            </m:e>
            <m:sub>
              <m:r>
                <w:del w:id="1433" w:author="Tim Tørnes Pedersen" w:date="2021-11-18T18:02:00Z">
                  <w:rPr>
                    <w:rFonts w:ascii="Cambria Math" w:hAnsi="Cambria Math"/>
                  </w:rPr>
                  <m:t>n,s,t</m:t>
                </w:del>
              </m:r>
            </m:sub>
          </m:sSub>
          <m:sSub>
            <m:sSubPr>
              <m:ctrlPr>
                <w:del w:id="1434" w:author="Tim Tørnes Pedersen" w:date="2021-11-18T18:02:00Z">
                  <w:rPr>
                    <w:rFonts w:ascii="Cambria Math" w:hAnsi="Cambria Math"/>
                  </w:rPr>
                </w:del>
              </m:ctrlPr>
            </m:sSubPr>
            <m:e>
              <m:r>
                <w:del w:id="1435" w:author="Tim Tørnes Pedersen" w:date="2021-11-18T18:02:00Z">
                  <m:rPr>
                    <m:sty m:val="b"/>
                  </m:rPr>
                  <w:rPr>
                    <w:rFonts w:ascii="Cambria Math" w:hAnsi="Cambria Math"/>
                  </w:rPr>
                  <m:t>e</m:t>
                </w:del>
              </m:r>
            </m:e>
            <m:sub>
              <m:r>
                <w:del w:id="1436" w:author="Tim Tørnes Pedersen" w:date="2021-11-18T18:02:00Z">
                  <w:rPr>
                    <w:rFonts w:ascii="Cambria Math" w:hAnsi="Cambria Math"/>
                  </w:rPr>
                  <m:t>s</m:t>
                </w:del>
              </m:r>
            </m:sub>
          </m:sSub>
          <m:r>
            <w:del w:id="1437" w:author="Tim Tørnes Pedersen" w:date="2021-11-18T18:02:00Z">
              <w:rPr>
                <w:rFonts w:ascii="Cambria Math" w:hAnsi="Cambria Math"/>
              </w:rPr>
              <m:t>-</m:t>
            </w:del>
          </m:r>
          <m:sSub>
            <m:sSubPr>
              <m:ctrlPr>
                <w:del w:id="1438" w:author="Tim Tørnes Pedersen" w:date="2021-11-18T18:02:00Z">
                  <w:rPr>
                    <w:rFonts w:ascii="Cambria Math" w:hAnsi="Cambria Math"/>
                  </w:rPr>
                </w:del>
              </m:ctrlPr>
            </m:sSubPr>
            <m:e>
              <m:r>
                <w:del w:id="1439" w:author="Tim Tørnes Pedersen" w:date="2021-11-18T18:02:00Z">
                  <m:rPr>
                    <m:sty m:val="b"/>
                  </m:rPr>
                  <w:rPr>
                    <w:rFonts w:ascii="Cambria Math" w:hAnsi="Cambria Math"/>
                  </w:rPr>
                  <m:t>r</m:t>
                </w:del>
              </m:r>
            </m:e>
            <m:sub>
              <m:r>
                <w:del w:id="1440" w:author="Tim Tørnes Pedersen" w:date="2021-11-18T18:02:00Z">
                  <w:rPr>
                    <w:rFonts w:ascii="Cambria Math" w:hAnsi="Cambria Math"/>
                  </w:rPr>
                  <m:t>n</m:t>
                </w:del>
              </m:r>
            </m:sub>
          </m:sSub>
          <m:r>
            <w:del w:id="1441" w:author="Tim Tørnes Pedersen" w:date="2021-11-18T18:02:00Z">
              <w:rPr>
                <w:rFonts w:ascii="Cambria Math" w:hAnsi="Cambria Math"/>
              </w:rPr>
              <m:t>≤0 ∀ n</m:t>
            </w:del>
          </m:r>
        </m:oMath>
      </m:oMathPara>
    </w:p>
    <w:p w14:paraId="3F85FA7B" w14:textId="12A5926C" w:rsidR="00A4478A" w:rsidDel="007D446A" w:rsidRDefault="004A0387">
      <w:pPr>
        <w:pStyle w:val="FirstParagraph"/>
        <w:keepNext/>
        <w:keepLines/>
        <w:spacing w:before="200" w:after="0"/>
        <w:outlineLvl w:val="1"/>
        <w:rPr>
          <w:del w:id="1442" w:author="Tim Tørnes Pedersen" w:date="2021-11-18T18:02:00Z"/>
        </w:rPr>
        <w:pPrChange w:id="1443" w:author="Tim Tørnes Pedersen" w:date="2021-11-18T18:02:00Z">
          <w:pPr>
            <w:pStyle w:val="FirstParagraph"/>
          </w:pPr>
        </w:pPrChange>
      </w:pPr>
      <w:del w:id="1444" w:author="Tim Tørnes Pedersen" w:date="2021-11-18T18:02:00Z">
        <w:r w:rsidDel="007D446A">
          <w:delText>The global CO</w:delText>
        </w:r>
      </w:del>
      <m:oMath>
        <m:sSub>
          <m:sSubPr>
            <m:ctrlPr>
              <w:del w:id="1445" w:author="Tim Tørnes Pedersen" w:date="2021-11-18T18:02:00Z">
                <w:rPr>
                  <w:rFonts w:ascii="Cambria Math" w:hAnsi="Cambria Math"/>
                </w:rPr>
              </w:del>
            </m:ctrlPr>
          </m:sSubPr>
          <m:e>
            <m:r>
              <w:del w:id="1446" w:author="Tim Tørnes Pedersen" w:date="2021-11-18T18:02:00Z">
                <w:rPr>
                  <w:rFonts w:ascii="Cambria Math" w:hAnsi="Cambria Math"/>
                </w:rPr>
                <m:t>​</m:t>
              </w:del>
            </m:r>
          </m:e>
          <m:sub>
            <m:r>
              <w:del w:id="1447" w:author="Tim Tørnes Pedersen" w:date="2021-11-18T18:02:00Z">
                <w:rPr>
                  <w:rFonts w:ascii="Cambria Math" w:hAnsi="Cambria Math"/>
                </w:rPr>
                <m:t>2</m:t>
              </w:del>
            </m:r>
          </m:sub>
        </m:sSub>
      </m:oMath>
      <w:del w:id="1448" w:author="Tim Tørnes Pedersen" w:date="2021-11-18T18:02:00Z">
        <w:r w:rsidDel="007D446A">
          <w:delText xml:space="preserve"> constraint (Equation </w:delText>
        </w:r>
        <w:r w:rsidR="00171BF8" w:rsidDel="007D446A">
          <w:fldChar w:fldCharType="begin"/>
        </w:r>
        <w:r w:rsidR="00171BF8" w:rsidDel="007D446A">
          <w:delInstrText xml:space="preserve"> HYPERLINK \l "eq:global_co2" \h </w:delInstrText>
        </w:r>
        <w:r w:rsidR="00171BF8" w:rsidDel="007D446A">
          <w:fldChar w:fldCharType="separate"/>
        </w:r>
        <w:r w:rsidDel="007D446A">
          <w:rPr>
            <w:rStyle w:val="Hyperlink"/>
          </w:rPr>
          <w:delText>[eq:global_co2]</w:delText>
        </w:r>
        <w:r w:rsidR="00171BF8" w:rsidDel="007D446A">
          <w:rPr>
            <w:rStyle w:val="Hyperlink"/>
          </w:rPr>
          <w:fldChar w:fldCharType="end"/>
        </w:r>
        <w:r w:rsidDel="007D446A">
          <w:delText>) is only used in the Efficiency scenario. In all other scenarios, the national CO</w:delText>
        </w:r>
      </w:del>
      <m:oMath>
        <m:sSub>
          <m:sSubPr>
            <m:ctrlPr>
              <w:del w:id="1449" w:author="Tim Tørnes Pedersen" w:date="2021-11-18T18:02:00Z">
                <w:rPr>
                  <w:rFonts w:ascii="Cambria Math" w:hAnsi="Cambria Math"/>
                </w:rPr>
              </w:del>
            </m:ctrlPr>
          </m:sSubPr>
          <m:e>
            <m:r>
              <w:del w:id="1450" w:author="Tim Tørnes Pedersen" w:date="2021-11-18T18:02:00Z">
                <w:rPr>
                  <w:rFonts w:ascii="Cambria Math" w:hAnsi="Cambria Math"/>
                </w:rPr>
                <m:t>​</m:t>
              </w:del>
            </m:r>
          </m:e>
          <m:sub>
            <m:r>
              <w:del w:id="1451" w:author="Tim Tørnes Pedersen" w:date="2021-11-18T18:02:00Z">
                <w:rPr>
                  <w:rFonts w:ascii="Cambria Math" w:hAnsi="Cambria Math"/>
                </w:rPr>
                <m:t>2</m:t>
              </w:del>
            </m:r>
          </m:sub>
        </m:sSub>
      </m:oMath>
      <w:del w:id="1452" w:author="Tim Tørnes Pedersen" w:date="2021-11-18T18:02:00Z">
        <w:r w:rsidDel="007D446A">
          <w:delText xml:space="preserve"> targets are explicitly given, either by the sampler or following a certain allocation scheme.</w:delText>
        </w:r>
      </w:del>
    </w:p>
    <w:p w14:paraId="11E723F7" w14:textId="14ED6F2D" w:rsidR="00A4478A" w:rsidDel="007D446A" w:rsidRDefault="004A0387">
      <w:pPr>
        <w:pStyle w:val="BodyText"/>
        <w:keepNext/>
        <w:keepLines/>
        <w:spacing w:before="200" w:after="0"/>
        <w:outlineLvl w:val="1"/>
        <w:rPr>
          <w:del w:id="1453" w:author="Tim Tørnes Pedersen" w:date="2021-11-18T18:02:00Z"/>
        </w:rPr>
        <w:pPrChange w:id="1454" w:author="Tim Tørnes Pedersen" w:date="2021-11-18T18:02:00Z">
          <w:pPr>
            <w:pStyle w:val="BodyText"/>
          </w:pPr>
        </w:pPrChange>
      </w:pPr>
      <w:del w:id="1455" w:author="Tim Tørnes Pedersen" w:date="2021-11-18T18:02:00Z">
        <w:r w:rsidDel="007D446A">
          <w:delText xml:space="preserve">When the model is solved Lagrange multipliers associated with each constraint are introduced. The value of these Lagrange multipliers represents the cost increase/decrease associated with tightening/loosening the constraint by one unit. Thus be evaluating the Lagrange multipliers associated with the energy balance constraint (Equation </w:delText>
        </w:r>
        <w:r w:rsidR="00171BF8" w:rsidDel="007D446A">
          <w:fldChar w:fldCharType="begin"/>
        </w:r>
        <w:r w:rsidR="00171BF8" w:rsidDel="007D446A">
          <w:delInstrText xml:space="preserve"> HYPERLINK \l "eq:equality_constraint" \h </w:delInstrText>
        </w:r>
        <w:r w:rsidR="00171BF8" w:rsidDel="007D446A">
          <w:fldChar w:fldCharType="separate"/>
        </w:r>
        <w:r w:rsidDel="007D446A">
          <w:rPr>
            <w:rStyle w:val="Hyperlink"/>
          </w:rPr>
          <w:delText>[eq:equality_constraint]</w:delText>
        </w:r>
        <w:r w:rsidR="00171BF8" w:rsidDel="007D446A">
          <w:rPr>
            <w:rStyle w:val="Hyperlink"/>
          </w:rPr>
          <w:fldChar w:fldCharType="end"/>
        </w:r>
        <w:r w:rsidDel="007D446A">
          <w:delText>) a proxy for the nodal hourly electricity price can be obtained. Similarly, the Lagrange multiplier of the national CO</w:delText>
        </w:r>
      </w:del>
      <m:oMath>
        <m:sSub>
          <m:sSubPr>
            <m:ctrlPr>
              <w:del w:id="1456" w:author="Tim Tørnes Pedersen" w:date="2021-11-18T18:02:00Z">
                <w:rPr>
                  <w:rFonts w:ascii="Cambria Math" w:hAnsi="Cambria Math"/>
                </w:rPr>
              </w:del>
            </m:ctrlPr>
          </m:sSubPr>
          <m:e>
            <m:r>
              <w:del w:id="1457" w:author="Tim Tørnes Pedersen" w:date="2021-11-18T18:02:00Z">
                <w:rPr>
                  <w:rFonts w:ascii="Cambria Math" w:hAnsi="Cambria Math"/>
                </w:rPr>
                <m:t>​</m:t>
              </w:del>
            </m:r>
          </m:e>
          <m:sub>
            <m:r>
              <w:del w:id="1458" w:author="Tim Tørnes Pedersen" w:date="2021-11-18T18:02:00Z">
                <w:rPr>
                  <w:rFonts w:ascii="Cambria Math" w:hAnsi="Cambria Math"/>
                </w:rPr>
                <m:t>2</m:t>
              </w:del>
            </m:r>
          </m:sub>
        </m:sSub>
      </m:oMath>
      <w:del w:id="1459" w:author="Tim Tørnes Pedersen" w:date="2021-11-18T18:02:00Z">
        <w:r w:rsidDel="007D446A">
          <w:delText xml:space="preserve"> target constraint (Equation </w:delText>
        </w:r>
        <w:r w:rsidR="00171BF8" w:rsidDel="007D446A">
          <w:fldChar w:fldCharType="begin"/>
        </w:r>
        <w:r w:rsidR="00171BF8" w:rsidDel="007D446A">
          <w:delInstrText xml:space="preserve"> HYPERLINK \l "eq:national_co2" \h </w:delInstrText>
        </w:r>
        <w:r w:rsidR="00171BF8" w:rsidDel="007D446A">
          <w:fldChar w:fldCharType="separate"/>
        </w:r>
        <w:r w:rsidDel="007D446A">
          <w:rPr>
            <w:rStyle w:val="Hyperlink"/>
          </w:rPr>
          <w:delText>[eq:national_co2]</w:delText>
        </w:r>
        <w:r w:rsidR="00171BF8" w:rsidDel="007D446A">
          <w:rPr>
            <w:rStyle w:val="Hyperlink"/>
          </w:rPr>
          <w:fldChar w:fldCharType="end"/>
        </w:r>
        <w:r w:rsidDel="007D446A">
          <w:delText>) provides a proxy for the national CO</w:delText>
        </w:r>
      </w:del>
      <m:oMath>
        <m:sSub>
          <m:sSubPr>
            <m:ctrlPr>
              <w:del w:id="1460" w:author="Tim Tørnes Pedersen" w:date="2021-11-18T18:02:00Z">
                <w:rPr>
                  <w:rFonts w:ascii="Cambria Math" w:hAnsi="Cambria Math"/>
                </w:rPr>
              </w:del>
            </m:ctrlPr>
          </m:sSubPr>
          <m:e>
            <m:r>
              <w:del w:id="1461" w:author="Tim Tørnes Pedersen" w:date="2021-11-18T18:02:00Z">
                <w:rPr>
                  <w:rFonts w:ascii="Cambria Math" w:hAnsi="Cambria Math"/>
                </w:rPr>
                <m:t>​</m:t>
              </w:del>
            </m:r>
          </m:e>
          <m:sub>
            <m:r>
              <w:del w:id="1462" w:author="Tim Tørnes Pedersen" w:date="2021-11-18T18:02:00Z">
                <w:rPr>
                  <w:rFonts w:ascii="Cambria Math" w:hAnsi="Cambria Math"/>
                </w:rPr>
                <m:t>2</m:t>
              </w:del>
            </m:r>
          </m:sub>
        </m:sSub>
      </m:oMath>
      <w:del w:id="1463" w:author="Tim Tørnes Pedersen" w:date="2021-11-18T18:02:00Z">
        <w:r w:rsidDel="007D446A">
          <w:delText xml:space="preserve"> abatement cost.</w:delText>
        </w:r>
        <w:r w:rsidDel="007D446A">
          <w:br/>
          <w:delText>THE FOLLOWING SHOULD BE ADDED HERE:</w:delText>
        </w:r>
      </w:del>
    </w:p>
    <w:p w14:paraId="6B5B880E" w14:textId="600B112F" w:rsidR="00A4478A" w:rsidDel="007D446A" w:rsidRDefault="004A0387">
      <w:pPr>
        <w:pStyle w:val="BodyText"/>
        <w:keepNext/>
        <w:keepLines/>
        <w:spacing w:before="200" w:after="0"/>
        <w:outlineLvl w:val="1"/>
        <w:rPr>
          <w:del w:id="1464" w:author="Tim Tørnes Pedersen" w:date="2021-11-18T18:02:00Z"/>
        </w:rPr>
        <w:pPrChange w:id="1465" w:author="Tim Tørnes Pedersen" w:date="2021-11-18T18:02:00Z">
          <w:pPr>
            <w:pStyle w:val="BodyText"/>
          </w:pPr>
        </w:pPrChange>
      </w:pPr>
      <w:del w:id="1466" w:author="Tim Tørnes Pedersen" w:date="2021-11-18T18:02:00Z">
        <w:r w:rsidDel="007D446A">
          <w:delText>- Total CO2 budget</w:delText>
        </w:r>
      </w:del>
    </w:p>
    <w:p w14:paraId="317F6C4F" w14:textId="29090979" w:rsidR="00A4478A" w:rsidDel="007D446A" w:rsidRDefault="004A0387">
      <w:pPr>
        <w:pStyle w:val="BodyText"/>
        <w:keepNext/>
        <w:keepLines/>
        <w:spacing w:before="200" w:after="0"/>
        <w:outlineLvl w:val="1"/>
        <w:rPr>
          <w:del w:id="1467" w:author="Tim Tørnes Pedersen" w:date="2021-11-18T18:02:00Z"/>
        </w:rPr>
        <w:pPrChange w:id="1468" w:author="Tim Tørnes Pedersen" w:date="2021-11-18T18:02:00Z">
          <w:pPr>
            <w:pStyle w:val="BodyText"/>
          </w:pPr>
        </w:pPrChange>
      </w:pPr>
      <w:del w:id="1469" w:author="Tim Tørnes Pedersen" w:date="2021-11-18T18:02:00Z">
        <w:r w:rsidDel="007D446A">
          <w:delText>- Table over national CO2 targets in scenarios</w:delText>
        </w:r>
      </w:del>
    </w:p>
    <w:p w14:paraId="006AE9D8" w14:textId="15CF7674" w:rsidR="00A4478A" w:rsidDel="007D446A" w:rsidRDefault="004A0387">
      <w:pPr>
        <w:pStyle w:val="BodyText"/>
        <w:keepNext/>
        <w:keepLines/>
        <w:spacing w:before="200" w:after="0"/>
        <w:outlineLvl w:val="1"/>
        <w:rPr>
          <w:del w:id="1470" w:author="Tim Tørnes Pedersen" w:date="2021-11-18T18:02:00Z"/>
        </w:rPr>
        <w:pPrChange w:id="1471" w:author="Tim Tørnes Pedersen" w:date="2021-11-18T18:02:00Z">
          <w:pPr>
            <w:pStyle w:val="BodyText"/>
          </w:pPr>
        </w:pPrChange>
      </w:pPr>
      <w:del w:id="1472" w:author="Tim Tørnes Pedersen" w:date="2021-11-18T18:02:00Z">
        <w:r w:rsidDel="007D446A">
          <w:delText>- Renewable potential calculation</w:delText>
        </w:r>
      </w:del>
    </w:p>
    <w:p w14:paraId="2099C076" w14:textId="3F5FEF83" w:rsidR="00A4478A" w:rsidDel="007D446A" w:rsidRDefault="004A0387">
      <w:pPr>
        <w:pStyle w:val="BodyText"/>
        <w:keepNext/>
        <w:keepLines/>
        <w:spacing w:before="200" w:after="0"/>
        <w:outlineLvl w:val="1"/>
        <w:rPr>
          <w:del w:id="1473" w:author="Tim Tørnes Pedersen" w:date="2021-11-18T18:02:00Z"/>
        </w:rPr>
        <w:pPrChange w:id="1474" w:author="Tim Tørnes Pedersen" w:date="2021-11-18T18:02:00Z">
          <w:pPr>
            <w:pStyle w:val="BodyText"/>
          </w:pPr>
        </w:pPrChange>
      </w:pPr>
      <w:del w:id="1475" w:author="Tim Tørnes Pedersen" w:date="2021-11-18T18:02:00Z">
        <w:r w:rsidDel="007D446A">
          <w:delText>- 150% coal limit</w:delText>
        </w:r>
      </w:del>
    </w:p>
    <w:p w14:paraId="4579432A" w14:textId="2DF78EE3" w:rsidR="00A4478A" w:rsidDel="007D446A" w:rsidRDefault="004A0387">
      <w:pPr>
        <w:pStyle w:val="TableCaption"/>
        <w:keepLines/>
        <w:spacing w:before="200" w:after="0"/>
        <w:outlineLvl w:val="1"/>
        <w:rPr>
          <w:del w:id="1476" w:author="Tim Tørnes Pedersen" w:date="2021-11-18T18:02:00Z"/>
        </w:rPr>
        <w:pPrChange w:id="1477" w:author="Tim Tørnes Pedersen" w:date="2021-11-18T18:02:00Z">
          <w:pPr>
            <w:pStyle w:val="TableCaption"/>
          </w:pPr>
        </w:pPrChange>
      </w:pPr>
      <w:bookmarkStart w:id="1478" w:name="tab:tech_cost"/>
      <w:del w:id="1479" w:author="Tim Tørnes Pedersen" w:date="2021-11-18T18:02:00Z">
        <w:r w:rsidDel="007D446A">
          <w:delText>Technology costs of new technologies.</w:delText>
        </w:r>
      </w:del>
    </w:p>
    <w:tbl>
      <w:tblPr>
        <w:tblStyle w:val="Table"/>
        <w:tblW w:w="0" w:type="pct"/>
        <w:tblLook w:val="0000" w:firstRow="0" w:lastRow="0" w:firstColumn="0" w:lastColumn="0" w:noHBand="0" w:noVBand="0"/>
      </w:tblPr>
      <w:tblGrid>
        <w:gridCol w:w="4617"/>
        <w:gridCol w:w="1403"/>
        <w:gridCol w:w="1002"/>
        <w:gridCol w:w="1253"/>
        <w:gridCol w:w="1066"/>
      </w:tblGrid>
      <w:tr w:rsidR="00A4478A" w:rsidDel="007D446A" w14:paraId="53C858F2" w14:textId="56DD511A">
        <w:trPr>
          <w:del w:id="1480" w:author="Tim Tørnes Pedersen" w:date="2021-11-18T18:02:00Z"/>
        </w:trPr>
        <w:tc>
          <w:tcPr>
            <w:tcW w:w="0" w:type="auto"/>
          </w:tcPr>
          <w:p w14:paraId="58126E7F" w14:textId="3973721C" w:rsidR="00A4478A" w:rsidDel="007D446A" w:rsidRDefault="004A0387">
            <w:pPr>
              <w:pStyle w:val="Compact"/>
              <w:keepNext/>
              <w:keepLines/>
              <w:spacing w:before="200" w:after="0"/>
              <w:outlineLvl w:val="1"/>
              <w:rPr>
                <w:del w:id="1481" w:author="Tim Tørnes Pedersen" w:date="2021-11-18T18:02:00Z"/>
              </w:rPr>
              <w:pPrChange w:id="1482" w:author="Tim Tørnes Pedersen" w:date="2021-11-18T18:02:00Z">
                <w:pPr>
                  <w:pStyle w:val="Compact"/>
                </w:pPr>
              </w:pPrChange>
            </w:pPr>
            <w:del w:id="1483" w:author="Tim Tørnes Pedersen" w:date="2021-11-18T18:02:00Z">
              <w:r w:rsidDel="007D446A">
                <w:delText>Technology</w:delText>
              </w:r>
            </w:del>
          </w:p>
        </w:tc>
        <w:tc>
          <w:tcPr>
            <w:tcW w:w="0" w:type="auto"/>
          </w:tcPr>
          <w:p w14:paraId="5625E430" w14:textId="5AA49BFB" w:rsidR="00A4478A" w:rsidDel="007D446A" w:rsidRDefault="004A0387">
            <w:pPr>
              <w:pStyle w:val="Compact"/>
              <w:keepNext/>
              <w:keepLines/>
              <w:spacing w:before="200" w:after="0"/>
              <w:jc w:val="right"/>
              <w:outlineLvl w:val="1"/>
              <w:rPr>
                <w:del w:id="1484" w:author="Tim Tørnes Pedersen" w:date="2021-11-18T18:02:00Z"/>
              </w:rPr>
              <w:pPrChange w:id="1485" w:author="Tim Tørnes Pedersen" w:date="2021-11-18T18:02:00Z">
                <w:pPr>
                  <w:pStyle w:val="Compact"/>
                  <w:jc w:val="right"/>
                </w:pPr>
              </w:pPrChange>
            </w:pPr>
            <w:del w:id="1486" w:author="Tim Tørnes Pedersen" w:date="2021-11-18T18:02:00Z">
              <w:r w:rsidDel="007D446A">
                <w:delText>Capital cost</w:delText>
              </w:r>
            </w:del>
          </w:p>
        </w:tc>
        <w:tc>
          <w:tcPr>
            <w:tcW w:w="0" w:type="auto"/>
          </w:tcPr>
          <w:p w14:paraId="06AFEE6A" w14:textId="505ACA1E" w:rsidR="00A4478A" w:rsidDel="007D446A" w:rsidRDefault="004A0387">
            <w:pPr>
              <w:pStyle w:val="Compact"/>
              <w:keepNext/>
              <w:keepLines/>
              <w:spacing w:before="200" w:after="0"/>
              <w:jc w:val="right"/>
              <w:outlineLvl w:val="1"/>
              <w:rPr>
                <w:del w:id="1487" w:author="Tim Tørnes Pedersen" w:date="2021-11-18T18:02:00Z"/>
              </w:rPr>
              <w:pPrChange w:id="1488" w:author="Tim Tørnes Pedersen" w:date="2021-11-18T18:02:00Z">
                <w:pPr>
                  <w:pStyle w:val="Compact"/>
                  <w:jc w:val="right"/>
                </w:pPr>
              </w:pPrChange>
            </w:pPr>
            <w:del w:id="1489" w:author="Tim Tørnes Pedersen" w:date="2021-11-18T18:02:00Z">
              <w:r w:rsidDel="007D446A">
                <w:delText>FOM</w:delText>
              </w:r>
            </w:del>
          </w:p>
        </w:tc>
        <w:tc>
          <w:tcPr>
            <w:tcW w:w="0" w:type="auto"/>
          </w:tcPr>
          <w:p w14:paraId="265A1E58" w14:textId="5B0452E5" w:rsidR="00A4478A" w:rsidDel="007D446A" w:rsidRDefault="004A0387">
            <w:pPr>
              <w:pStyle w:val="Compact"/>
              <w:keepNext/>
              <w:keepLines/>
              <w:spacing w:before="200" w:after="0"/>
              <w:jc w:val="right"/>
              <w:outlineLvl w:val="1"/>
              <w:rPr>
                <w:del w:id="1490" w:author="Tim Tørnes Pedersen" w:date="2021-11-18T18:02:00Z"/>
              </w:rPr>
              <w:pPrChange w:id="1491" w:author="Tim Tørnes Pedersen" w:date="2021-11-18T18:02:00Z">
                <w:pPr>
                  <w:pStyle w:val="Compact"/>
                  <w:jc w:val="right"/>
                </w:pPr>
              </w:pPrChange>
            </w:pPr>
            <w:del w:id="1492" w:author="Tim Tørnes Pedersen" w:date="2021-11-18T18:02:00Z">
              <w:r w:rsidDel="007D446A">
                <w:delText>VOM</w:delText>
              </w:r>
            </w:del>
          </w:p>
        </w:tc>
        <w:tc>
          <w:tcPr>
            <w:tcW w:w="0" w:type="auto"/>
          </w:tcPr>
          <w:p w14:paraId="6A4AD488" w14:textId="53B160D9" w:rsidR="00A4478A" w:rsidDel="007D446A" w:rsidRDefault="004A0387">
            <w:pPr>
              <w:pStyle w:val="Compact"/>
              <w:keepNext/>
              <w:keepLines/>
              <w:spacing w:before="200" w:after="0"/>
              <w:jc w:val="right"/>
              <w:outlineLvl w:val="1"/>
              <w:rPr>
                <w:del w:id="1493" w:author="Tim Tørnes Pedersen" w:date="2021-11-18T18:02:00Z"/>
              </w:rPr>
              <w:pPrChange w:id="1494" w:author="Tim Tørnes Pedersen" w:date="2021-11-18T18:02:00Z">
                <w:pPr>
                  <w:pStyle w:val="Compact"/>
                  <w:jc w:val="right"/>
                </w:pPr>
              </w:pPrChange>
            </w:pPr>
            <w:del w:id="1495" w:author="Tim Tørnes Pedersen" w:date="2021-11-18T18:02:00Z">
              <w:r w:rsidDel="007D446A">
                <w:delText>Lifetime</w:delText>
              </w:r>
            </w:del>
          </w:p>
        </w:tc>
      </w:tr>
      <w:tr w:rsidR="00A4478A" w:rsidDel="007D446A" w14:paraId="064CDA61" w14:textId="4B804B34">
        <w:trPr>
          <w:del w:id="1496" w:author="Tim Tørnes Pedersen" w:date="2021-11-18T18:02:00Z"/>
        </w:trPr>
        <w:tc>
          <w:tcPr>
            <w:tcW w:w="0" w:type="auto"/>
          </w:tcPr>
          <w:p w14:paraId="48091933" w14:textId="037D3E59" w:rsidR="00A4478A" w:rsidDel="007D446A" w:rsidRDefault="00A4478A">
            <w:pPr>
              <w:keepNext/>
              <w:keepLines/>
              <w:spacing w:before="200" w:after="0"/>
              <w:outlineLvl w:val="1"/>
              <w:rPr>
                <w:del w:id="1497" w:author="Tim Tørnes Pedersen" w:date="2021-11-18T18:02:00Z"/>
              </w:rPr>
              <w:pPrChange w:id="1498" w:author="Tim Tørnes Pedersen" w:date="2021-11-18T18:02:00Z">
                <w:pPr/>
              </w:pPrChange>
            </w:pPr>
          </w:p>
        </w:tc>
        <w:tc>
          <w:tcPr>
            <w:tcW w:w="0" w:type="auto"/>
          </w:tcPr>
          <w:p w14:paraId="201898D7" w14:textId="448EE6D7" w:rsidR="00A4478A" w:rsidDel="007D446A" w:rsidRDefault="004A0387">
            <w:pPr>
              <w:pStyle w:val="Compact"/>
              <w:keepNext/>
              <w:keepLines/>
              <w:spacing w:before="200" w:after="0"/>
              <w:jc w:val="right"/>
              <w:outlineLvl w:val="1"/>
              <w:rPr>
                <w:del w:id="1499" w:author="Tim Tørnes Pedersen" w:date="2021-11-18T18:02:00Z"/>
              </w:rPr>
              <w:pPrChange w:id="1500" w:author="Tim Tørnes Pedersen" w:date="2021-11-18T18:02:00Z">
                <w:pPr>
                  <w:pStyle w:val="Compact"/>
                  <w:jc w:val="right"/>
                </w:pPr>
              </w:pPrChange>
            </w:pPr>
            <w:del w:id="1501" w:author="Tim Tørnes Pedersen" w:date="2021-11-18T18:02:00Z">
              <w:r w:rsidDel="007D446A">
                <w:delText>Eur/kW</w:delText>
              </w:r>
            </w:del>
          </w:p>
        </w:tc>
        <w:tc>
          <w:tcPr>
            <w:tcW w:w="0" w:type="auto"/>
          </w:tcPr>
          <w:p w14:paraId="6AAC2561" w14:textId="196754F8" w:rsidR="00A4478A" w:rsidDel="007D446A" w:rsidRDefault="004A0387">
            <w:pPr>
              <w:pStyle w:val="Compact"/>
              <w:keepNext/>
              <w:keepLines/>
              <w:spacing w:before="200" w:after="0"/>
              <w:jc w:val="right"/>
              <w:outlineLvl w:val="1"/>
              <w:rPr>
                <w:del w:id="1502" w:author="Tim Tørnes Pedersen" w:date="2021-11-18T18:02:00Z"/>
              </w:rPr>
              <w:pPrChange w:id="1503" w:author="Tim Tørnes Pedersen" w:date="2021-11-18T18:02:00Z">
                <w:pPr>
                  <w:pStyle w:val="Compact"/>
                  <w:jc w:val="right"/>
                </w:pPr>
              </w:pPrChange>
            </w:pPr>
            <w:del w:id="1504" w:author="Tim Tørnes Pedersen" w:date="2021-11-18T18:02:00Z">
              <w:r w:rsidDel="007D446A">
                <w:delText>%/year</w:delText>
              </w:r>
            </w:del>
          </w:p>
        </w:tc>
        <w:tc>
          <w:tcPr>
            <w:tcW w:w="0" w:type="auto"/>
          </w:tcPr>
          <w:p w14:paraId="6922D9B2" w14:textId="4A163101" w:rsidR="00A4478A" w:rsidDel="007D446A" w:rsidRDefault="004A0387">
            <w:pPr>
              <w:pStyle w:val="Compact"/>
              <w:keepNext/>
              <w:keepLines/>
              <w:spacing w:before="200" w:after="0"/>
              <w:jc w:val="right"/>
              <w:outlineLvl w:val="1"/>
              <w:rPr>
                <w:del w:id="1505" w:author="Tim Tørnes Pedersen" w:date="2021-11-18T18:02:00Z"/>
              </w:rPr>
              <w:pPrChange w:id="1506" w:author="Tim Tørnes Pedersen" w:date="2021-11-18T18:02:00Z">
                <w:pPr>
                  <w:pStyle w:val="Compact"/>
                  <w:jc w:val="right"/>
                </w:pPr>
              </w:pPrChange>
            </w:pPr>
            <w:del w:id="1507" w:author="Tim Tørnes Pedersen" w:date="2021-11-18T18:02:00Z">
              <w:r w:rsidDel="007D446A">
                <w:delText>Eur/MWh</w:delText>
              </w:r>
            </w:del>
          </w:p>
        </w:tc>
        <w:tc>
          <w:tcPr>
            <w:tcW w:w="0" w:type="auto"/>
          </w:tcPr>
          <w:p w14:paraId="79066B3C" w14:textId="79C3116C" w:rsidR="00A4478A" w:rsidDel="007D446A" w:rsidRDefault="004A0387">
            <w:pPr>
              <w:pStyle w:val="Compact"/>
              <w:keepNext/>
              <w:keepLines/>
              <w:spacing w:before="200" w:after="0"/>
              <w:jc w:val="right"/>
              <w:outlineLvl w:val="1"/>
              <w:rPr>
                <w:del w:id="1508" w:author="Tim Tørnes Pedersen" w:date="2021-11-18T18:02:00Z"/>
              </w:rPr>
              <w:pPrChange w:id="1509" w:author="Tim Tørnes Pedersen" w:date="2021-11-18T18:02:00Z">
                <w:pPr>
                  <w:pStyle w:val="Compact"/>
                  <w:jc w:val="right"/>
                </w:pPr>
              </w:pPrChange>
            </w:pPr>
            <w:del w:id="1510" w:author="Tim Tørnes Pedersen" w:date="2021-11-18T18:02:00Z">
              <w:r w:rsidDel="007D446A">
                <w:delText>years</w:delText>
              </w:r>
            </w:del>
          </w:p>
        </w:tc>
      </w:tr>
      <w:tr w:rsidR="00A4478A" w:rsidDel="007D446A" w14:paraId="3A0E57D7" w14:textId="4E44B6A6">
        <w:trPr>
          <w:del w:id="1511" w:author="Tim Tørnes Pedersen" w:date="2021-11-18T18:02:00Z"/>
        </w:trPr>
        <w:tc>
          <w:tcPr>
            <w:tcW w:w="0" w:type="auto"/>
          </w:tcPr>
          <w:p w14:paraId="4D627F33" w14:textId="762B8DD4" w:rsidR="00A4478A" w:rsidDel="007D446A" w:rsidRDefault="004A0387">
            <w:pPr>
              <w:pStyle w:val="Compact"/>
              <w:keepNext/>
              <w:keepLines/>
              <w:spacing w:before="200" w:after="0"/>
              <w:outlineLvl w:val="1"/>
              <w:rPr>
                <w:del w:id="1512" w:author="Tim Tørnes Pedersen" w:date="2021-11-18T18:02:00Z"/>
              </w:rPr>
              <w:pPrChange w:id="1513" w:author="Tim Tørnes Pedersen" w:date="2021-11-18T18:02:00Z">
                <w:pPr>
                  <w:pStyle w:val="Compact"/>
                </w:pPr>
              </w:pPrChange>
            </w:pPr>
            <w:del w:id="1514" w:author="Tim Tørnes Pedersen" w:date="2021-11-18T18:02:00Z">
              <w:r w:rsidDel="007D446A">
                <w:delText>OCGT</w:delText>
              </w:r>
            </w:del>
          </w:p>
        </w:tc>
        <w:tc>
          <w:tcPr>
            <w:tcW w:w="0" w:type="auto"/>
          </w:tcPr>
          <w:p w14:paraId="56B697B3" w14:textId="3E1BA78B" w:rsidR="00A4478A" w:rsidDel="007D446A" w:rsidRDefault="004A0387">
            <w:pPr>
              <w:pStyle w:val="Compact"/>
              <w:keepNext/>
              <w:keepLines/>
              <w:spacing w:before="200" w:after="0"/>
              <w:jc w:val="right"/>
              <w:outlineLvl w:val="1"/>
              <w:rPr>
                <w:del w:id="1515" w:author="Tim Tørnes Pedersen" w:date="2021-11-18T18:02:00Z"/>
              </w:rPr>
              <w:pPrChange w:id="1516" w:author="Tim Tørnes Pedersen" w:date="2021-11-18T18:02:00Z">
                <w:pPr>
                  <w:pStyle w:val="Compact"/>
                  <w:jc w:val="right"/>
                </w:pPr>
              </w:pPrChange>
            </w:pPr>
            <w:del w:id="1517" w:author="Tim Tørnes Pedersen" w:date="2021-11-18T18:02:00Z">
              <w:r w:rsidDel="007D446A">
                <w:delText>435.2</w:delText>
              </w:r>
            </w:del>
          </w:p>
        </w:tc>
        <w:tc>
          <w:tcPr>
            <w:tcW w:w="0" w:type="auto"/>
          </w:tcPr>
          <w:p w14:paraId="35E69581" w14:textId="3EB1F853" w:rsidR="00A4478A" w:rsidDel="007D446A" w:rsidRDefault="004A0387">
            <w:pPr>
              <w:pStyle w:val="Compact"/>
              <w:keepNext/>
              <w:keepLines/>
              <w:spacing w:before="200" w:after="0"/>
              <w:jc w:val="right"/>
              <w:outlineLvl w:val="1"/>
              <w:rPr>
                <w:del w:id="1518" w:author="Tim Tørnes Pedersen" w:date="2021-11-18T18:02:00Z"/>
              </w:rPr>
              <w:pPrChange w:id="1519" w:author="Tim Tørnes Pedersen" w:date="2021-11-18T18:02:00Z">
                <w:pPr>
                  <w:pStyle w:val="Compact"/>
                  <w:jc w:val="right"/>
                </w:pPr>
              </w:pPrChange>
            </w:pPr>
            <w:del w:id="1520" w:author="Tim Tørnes Pedersen" w:date="2021-11-18T18:02:00Z">
              <w:r w:rsidDel="007D446A">
                <w:delText>1.78</w:delText>
              </w:r>
            </w:del>
          </w:p>
        </w:tc>
        <w:tc>
          <w:tcPr>
            <w:tcW w:w="0" w:type="auto"/>
          </w:tcPr>
          <w:p w14:paraId="6A0249C8" w14:textId="5C39C5DB" w:rsidR="00A4478A" w:rsidDel="007D446A" w:rsidRDefault="004A0387">
            <w:pPr>
              <w:pStyle w:val="Compact"/>
              <w:keepNext/>
              <w:keepLines/>
              <w:spacing w:before="200" w:after="0"/>
              <w:jc w:val="right"/>
              <w:outlineLvl w:val="1"/>
              <w:rPr>
                <w:del w:id="1521" w:author="Tim Tørnes Pedersen" w:date="2021-11-18T18:02:00Z"/>
              </w:rPr>
              <w:pPrChange w:id="1522" w:author="Tim Tørnes Pedersen" w:date="2021-11-18T18:02:00Z">
                <w:pPr>
                  <w:pStyle w:val="Compact"/>
                  <w:jc w:val="right"/>
                </w:pPr>
              </w:pPrChange>
            </w:pPr>
            <w:del w:id="1523" w:author="Tim Tørnes Pedersen" w:date="2021-11-18T18:02:00Z">
              <w:r w:rsidDel="007D446A">
                <w:delText>4.5</w:delText>
              </w:r>
            </w:del>
          </w:p>
        </w:tc>
        <w:tc>
          <w:tcPr>
            <w:tcW w:w="0" w:type="auto"/>
          </w:tcPr>
          <w:p w14:paraId="74D56847" w14:textId="4DBC5CE6" w:rsidR="00A4478A" w:rsidDel="007D446A" w:rsidRDefault="004A0387">
            <w:pPr>
              <w:pStyle w:val="Compact"/>
              <w:keepNext/>
              <w:keepLines/>
              <w:spacing w:before="200" w:after="0"/>
              <w:jc w:val="right"/>
              <w:outlineLvl w:val="1"/>
              <w:rPr>
                <w:del w:id="1524" w:author="Tim Tørnes Pedersen" w:date="2021-11-18T18:02:00Z"/>
              </w:rPr>
              <w:pPrChange w:id="1525" w:author="Tim Tørnes Pedersen" w:date="2021-11-18T18:02:00Z">
                <w:pPr>
                  <w:pStyle w:val="Compact"/>
                  <w:jc w:val="right"/>
                </w:pPr>
              </w:pPrChange>
            </w:pPr>
            <w:del w:id="1526" w:author="Tim Tørnes Pedersen" w:date="2021-11-18T18:02:00Z">
              <w:r w:rsidDel="007D446A">
                <w:delText>25</w:delText>
              </w:r>
            </w:del>
          </w:p>
        </w:tc>
      </w:tr>
      <w:tr w:rsidR="00A4478A" w:rsidDel="007D446A" w14:paraId="1A74606A" w14:textId="543DB549">
        <w:trPr>
          <w:del w:id="1527" w:author="Tim Tørnes Pedersen" w:date="2021-11-18T18:02:00Z"/>
        </w:trPr>
        <w:tc>
          <w:tcPr>
            <w:tcW w:w="0" w:type="auto"/>
          </w:tcPr>
          <w:p w14:paraId="534CAA3F" w14:textId="0C3A9805" w:rsidR="00A4478A" w:rsidDel="007D446A" w:rsidRDefault="004A0387">
            <w:pPr>
              <w:pStyle w:val="Compact"/>
              <w:keepNext/>
              <w:keepLines/>
              <w:spacing w:before="200" w:after="0"/>
              <w:outlineLvl w:val="1"/>
              <w:rPr>
                <w:del w:id="1528" w:author="Tim Tørnes Pedersen" w:date="2021-11-18T18:02:00Z"/>
              </w:rPr>
              <w:pPrChange w:id="1529" w:author="Tim Tørnes Pedersen" w:date="2021-11-18T18:02:00Z">
                <w:pPr>
                  <w:pStyle w:val="Compact"/>
                </w:pPr>
              </w:pPrChange>
            </w:pPr>
            <w:del w:id="1530" w:author="Tim Tørnes Pedersen" w:date="2021-11-18T18:02:00Z">
              <w:r w:rsidDel="007D446A">
                <w:delText>Offshore wind turbine</w:delText>
              </w:r>
            </w:del>
          </w:p>
        </w:tc>
        <w:tc>
          <w:tcPr>
            <w:tcW w:w="0" w:type="auto"/>
          </w:tcPr>
          <w:p w14:paraId="3F2C163E" w14:textId="313AD9F2" w:rsidR="00A4478A" w:rsidDel="007D446A" w:rsidRDefault="004A0387">
            <w:pPr>
              <w:pStyle w:val="Compact"/>
              <w:keepNext/>
              <w:keepLines/>
              <w:spacing w:before="200" w:after="0"/>
              <w:jc w:val="right"/>
              <w:outlineLvl w:val="1"/>
              <w:rPr>
                <w:del w:id="1531" w:author="Tim Tørnes Pedersen" w:date="2021-11-18T18:02:00Z"/>
              </w:rPr>
              <w:pPrChange w:id="1532" w:author="Tim Tørnes Pedersen" w:date="2021-11-18T18:02:00Z">
                <w:pPr>
                  <w:pStyle w:val="Compact"/>
                  <w:jc w:val="right"/>
                </w:pPr>
              </w:pPrChange>
            </w:pPr>
            <w:del w:id="1533" w:author="Tim Tørnes Pedersen" w:date="2021-11-18T18:02:00Z">
              <w:r w:rsidDel="007D446A">
                <w:delText>1573.2</w:delText>
              </w:r>
            </w:del>
          </w:p>
        </w:tc>
        <w:tc>
          <w:tcPr>
            <w:tcW w:w="0" w:type="auto"/>
          </w:tcPr>
          <w:p w14:paraId="195E1CD2" w14:textId="46990935" w:rsidR="00A4478A" w:rsidDel="007D446A" w:rsidRDefault="004A0387">
            <w:pPr>
              <w:pStyle w:val="Compact"/>
              <w:keepNext/>
              <w:keepLines/>
              <w:spacing w:before="200" w:after="0"/>
              <w:jc w:val="right"/>
              <w:outlineLvl w:val="1"/>
              <w:rPr>
                <w:del w:id="1534" w:author="Tim Tørnes Pedersen" w:date="2021-11-18T18:02:00Z"/>
              </w:rPr>
              <w:pPrChange w:id="1535" w:author="Tim Tørnes Pedersen" w:date="2021-11-18T18:02:00Z">
                <w:pPr>
                  <w:pStyle w:val="Compact"/>
                  <w:jc w:val="right"/>
                </w:pPr>
              </w:pPrChange>
            </w:pPr>
            <w:del w:id="1536" w:author="Tim Tørnes Pedersen" w:date="2021-11-18T18:02:00Z">
              <w:r w:rsidDel="007D446A">
                <w:delText>2.29</w:delText>
              </w:r>
            </w:del>
          </w:p>
        </w:tc>
        <w:tc>
          <w:tcPr>
            <w:tcW w:w="0" w:type="auto"/>
          </w:tcPr>
          <w:p w14:paraId="4A846507" w14:textId="29874F24" w:rsidR="00A4478A" w:rsidDel="007D446A" w:rsidRDefault="004A0387">
            <w:pPr>
              <w:pStyle w:val="Compact"/>
              <w:keepNext/>
              <w:keepLines/>
              <w:spacing w:before="200" w:after="0"/>
              <w:jc w:val="right"/>
              <w:outlineLvl w:val="1"/>
              <w:rPr>
                <w:del w:id="1537" w:author="Tim Tørnes Pedersen" w:date="2021-11-18T18:02:00Z"/>
              </w:rPr>
              <w:pPrChange w:id="1538" w:author="Tim Tørnes Pedersen" w:date="2021-11-18T18:02:00Z">
                <w:pPr>
                  <w:pStyle w:val="Compact"/>
                  <w:jc w:val="right"/>
                </w:pPr>
              </w:pPrChange>
            </w:pPr>
            <w:del w:id="1539" w:author="Tim Tørnes Pedersen" w:date="2021-11-18T18:02:00Z">
              <w:r w:rsidDel="007D446A">
                <w:delText>2.67</w:delText>
              </w:r>
            </w:del>
          </w:p>
        </w:tc>
        <w:tc>
          <w:tcPr>
            <w:tcW w:w="0" w:type="auto"/>
          </w:tcPr>
          <w:p w14:paraId="542494FC" w14:textId="15896D95" w:rsidR="00A4478A" w:rsidDel="007D446A" w:rsidRDefault="004A0387">
            <w:pPr>
              <w:pStyle w:val="Compact"/>
              <w:keepNext/>
              <w:keepLines/>
              <w:spacing w:before="200" w:after="0"/>
              <w:jc w:val="right"/>
              <w:outlineLvl w:val="1"/>
              <w:rPr>
                <w:del w:id="1540" w:author="Tim Tørnes Pedersen" w:date="2021-11-18T18:02:00Z"/>
              </w:rPr>
              <w:pPrChange w:id="1541" w:author="Tim Tørnes Pedersen" w:date="2021-11-18T18:02:00Z">
                <w:pPr>
                  <w:pStyle w:val="Compact"/>
                  <w:jc w:val="right"/>
                </w:pPr>
              </w:pPrChange>
            </w:pPr>
            <w:del w:id="1542" w:author="Tim Tørnes Pedersen" w:date="2021-11-18T18:02:00Z">
              <w:r w:rsidDel="007D446A">
                <w:delText>30</w:delText>
              </w:r>
            </w:del>
          </w:p>
        </w:tc>
      </w:tr>
      <w:tr w:rsidR="00A4478A" w:rsidDel="007D446A" w14:paraId="0CB238E9" w14:textId="71EB8664">
        <w:trPr>
          <w:del w:id="1543" w:author="Tim Tørnes Pedersen" w:date="2021-11-18T18:02:00Z"/>
        </w:trPr>
        <w:tc>
          <w:tcPr>
            <w:tcW w:w="0" w:type="auto"/>
          </w:tcPr>
          <w:p w14:paraId="7DA38651" w14:textId="38593F66" w:rsidR="00A4478A" w:rsidDel="007D446A" w:rsidRDefault="004A0387">
            <w:pPr>
              <w:pStyle w:val="Compact"/>
              <w:keepNext/>
              <w:keepLines/>
              <w:spacing w:before="200" w:after="0"/>
              <w:outlineLvl w:val="1"/>
              <w:rPr>
                <w:del w:id="1544" w:author="Tim Tørnes Pedersen" w:date="2021-11-18T18:02:00Z"/>
              </w:rPr>
              <w:pPrChange w:id="1545" w:author="Tim Tørnes Pedersen" w:date="2021-11-18T18:02:00Z">
                <w:pPr>
                  <w:pStyle w:val="Compact"/>
                </w:pPr>
              </w:pPrChange>
            </w:pPr>
            <w:del w:id="1546" w:author="Tim Tørnes Pedersen" w:date="2021-11-18T18:02:00Z">
              <w:r w:rsidDel="007D446A">
                <w:delText>Offshore wind AC connection submarine</w:delText>
              </w:r>
            </w:del>
          </w:p>
        </w:tc>
        <w:tc>
          <w:tcPr>
            <w:tcW w:w="0" w:type="auto"/>
          </w:tcPr>
          <w:p w14:paraId="0564BA08" w14:textId="408AFC15" w:rsidR="00A4478A" w:rsidDel="007D446A" w:rsidRDefault="004A0387">
            <w:pPr>
              <w:pStyle w:val="Compact"/>
              <w:keepNext/>
              <w:keepLines/>
              <w:spacing w:before="200" w:after="0"/>
              <w:jc w:val="right"/>
              <w:outlineLvl w:val="1"/>
              <w:rPr>
                <w:del w:id="1547" w:author="Tim Tørnes Pedersen" w:date="2021-11-18T18:02:00Z"/>
              </w:rPr>
              <w:pPrChange w:id="1548" w:author="Tim Tørnes Pedersen" w:date="2021-11-18T18:02:00Z">
                <w:pPr>
                  <w:pStyle w:val="Compact"/>
                  <w:jc w:val="right"/>
                </w:pPr>
              </w:pPrChange>
            </w:pPr>
            <w:del w:id="1549" w:author="Tim Tørnes Pedersen" w:date="2021-11-18T18:02:00Z">
              <w:r w:rsidDel="007D446A">
                <w:delText>2685.0*</w:delText>
              </w:r>
            </w:del>
          </w:p>
        </w:tc>
        <w:tc>
          <w:tcPr>
            <w:tcW w:w="0" w:type="auto"/>
          </w:tcPr>
          <w:p w14:paraId="044167E7" w14:textId="1F3BD204" w:rsidR="00A4478A" w:rsidDel="007D446A" w:rsidRDefault="004A0387">
            <w:pPr>
              <w:pStyle w:val="Compact"/>
              <w:keepNext/>
              <w:keepLines/>
              <w:spacing w:before="200" w:after="0"/>
              <w:jc w:val="right"/>
              <w:outlineLvl w:val="1"/>
              <w:rPr>
                <w:del w:id="1550" w:author="Tim Tørnes Pedersen" w:date="2021-11-18T18:02:00Z"/>
              </w:rPr>
              <w:pPrChange w:id="1551" w:author="Tim Tørnes Pedersen" w:date="2021-11-18T18:02:00Z">
                <w:pPr>
                  <w:pStyle w:val="Compact"/>
                  <w:jc w:val="right"/>
                </w:pPr>
              </w:pPrChange>
            </w:pPr>
            <w:del w:id="1552" w:author="Tim Tørnes Pedersen" w:date="2021-11-18T18:02:00Z">
              <w:r w:rsidDel="007D446A">
                <w:delText>0</w:delText>
              </w:r>
            </w:del>
          </w:p>
        </w:tc>
        <w:tc>
          <w:tcPr>
            <w:tcW w:w="0" w:type="auto"/>
          </w:tcPr>
          <w:p w14:paraId="5C3BB5B9" w14:textId="475A4E1B" w:rsidR="00A4478A" w:rsidDel="007D446A" w:rsidRDefault="004A0387">
            <w:pPr>
              <w:pStyle w:val="Compact"/>
              <w:keepNext/>
              <w:keepLines/>
              <w:spacing w:before="200" w:after="0"/>
              <w:jc w:val="right"/>
              <w:outlineLvl w:val="1"/>
              <w:rPr>
                <w:del w:id="1553" w:author="Tim Tørnes Pedersen" w:date="2021-11-18T18:02:00Z"/>
              </w:rPr>
              <w:pPrChange w:id="1554" w:author="Tim Tørnes Pedersen" w:date="2021-11-18T18:02:00Z">
                <w:pPr>
                  <w:pStyle w:val="Compact"/>
                  <w:jc w:val="right"/>
                </w:pPr>
              </w:pPrChange>
            </w:pPr>
            <w:del w:id="1555" w:author="Tim Tørnes Pedersen" w:date="2021-11-18T18:02:00Z">
              <w:r w:rsidDel="007D446A">
                <w:delText>0</w:delText>
              </w:r>
            </w:del>
          </w:p>
        </w:tc>
        <w:tc>
          <w:tcPr>
            <w:tcW w:w="0" w:type="auto"/>
          </w:tcPr>
          <w:p w14:paraId="79B76BDF" w14:textId="55C1411B" w:rsidR="00A4478A" w:rsidDel="007D446A" w:rsidRDefault="004A0387">
            <w:pPr>
              <w:pStyle w:val="Compact"/>
              <w:keepNext/>
              <w:keepLines/>
              <w:spacing w:before="200" w:after="0"/>
              <w:jc w:val="right"/>
              <w:outlineLvl w:val="1"/>
              <w:rPr>
                <w:del w:id="1556" w:author="Tim Tørnes Pedersen" w:date="2021-11-18T18:02:00Z"/>
              </w:rPr>
              <w:pPrChange w:id="1557" w:author="Tim Tørnes Pedersen" w:date="2021-11-18T18:02:00Z">
                <w:pPr>
                  <w:pStyle w:val="Compact"/>
                  <w:jc w:val="right"/>
                </w:pPr>
              </w:pPrChange>
            </w:pPr>
            <w:del w:id="1558" w:author="Tim Tørnes Pedersen" w:date="2021-11-18T18:02:00Z">
              <w:r w:rsidDel="007D446A">
                <w:delText>30</w:delText>
              </w:r>
            </w:del>
          </w:p>
        </w:tc>
      </w:tr>
      <w:tr w:rsidR="00A4478A" w:rsidDel="007D446A" w14:paraId="186293F1" w14:textId="4CA8C2C9">
        <w:trPr>
          <w:del w:id="1559" w:author="Tim Tørnes Pedersen" w:date="2021-11-18T18:02:00Z"/>
        </w:trPr>
        <w:tc>
          <w:tcPr>
            <w:tcW w:w="0" w:type="auto"/>
          </w:tcPr>
          <w:p w14:paraId="2C3DEF87" w14:textId="68CD5DBE" w:rsidR="00A4478A" w:rsidDel="007D446A" w:rsidRDefault="004A0387">
            <w:pPr>
              <w:pStyle w:val="Compact"/>
              <w:keepNext/>
              <w:keepLines/>
              <w:spacing w:before="200" w:after="0"/>
              <w:outlineLvl w:val="1"/>
              <w:rPr>
                <w:del w:id="1560" w:author="Tim Tørnes Pedersen" w:date="2021-11-18T18:02:00Z"/>
              </w:rPr>
              <w:pPrChange w:id="1561" w:author="Tim Tørnes Pedersen" w:date="2021-11-18T18:02:00Z">
                <w:pPr>
                  <w:pStyle w:val="Compact"/>
                </w:pPr>
              </w:pPrChange>
            </w:pPr>
            <w:del w:id="1562" w:author="Tim Tørnes Pedersen" w:date="2021-11-18T18:02:00Z">
              <w:r w:rsidDel="007D446A">
                <w:delText>Offshore wind AC connection underground</w:delText>
              </w:r>
            </w:del>
          </w:p>
        </w:tc>
        <w:tc>
          <w:tcPr>
            <w:tcW w:w="0" w:type="auto"/>
          </w:tcPr>
          <w:p w14:paraId="5F1AE050" w14:textId="6657B28A" w:rsidR="00A4478A" w:rsidDel="007D446A" w:rsidRDefault="004A0387">
            <w:pPr>
              <w:pStyle w:val="Compact"/>
              <w:keepNext/>
              <w:keepLines/>
              <w:spacing w:before="200" w:after="0"/>
              <w:jc w:val="right"/>
              <w:outlineLvl w:val="1"/>
              <w:rPr>
                <w:del w:id="1563" w:author="Tim Tørnes Pedersen" w:date="2021-11-18T18:02:00Z"/>
              </w:rPr>
              <w:pPrChange w:id="1564" w:author="Tim Tørnes Pedersen" w:date="2021-11-18T18:02:00Z">
                <w:pPr>
                  <w:pStyle w:val="Compact"/>
                  <w:jc w:val="right"/>
                </w:pPr>
              </w:pPrChange>
            </w:pPr>
            <w:del w:id="1565" w:author="Tim Tørnes Pedersen" w:date="2021-11-18T18:02:00Z">
              <w:r w:rsidDel="007D446A">
                <w:delText>1342.0*</w:delText>
              </w:r>
            </w:del>
          </w:p>
        </w:tc>
        <w:tc>
          <w:tcPr>
            <w:tcW w:w="0" w:type="auto"/>
          </w:tcPr>
          <w:p w14:paraId="251C47D6" w14:textId="5B918261" w:rsidR="00A4478A" w:rsidDel="007D446A" w:rsidRDefault="004A0387">
            <w:pPr>
              <w:pStyle w:val="Compact"/>
              <w:keepNext/>
              <w:keepLines/>
              <w:spacing w:before="200" w:after="0"/>
              <w:jc w:val="right"/>
              <w:outlineLvl w:val="1"/>
              <w:rPr>
                <w:del w:id="1566" w:author="Tim Tørnes Pedersen" w:date="2021-11-18T18:02:00Z"/>
              </w:rPr>
              <w:pPrChange w:id="1567" w:author="Tim Tørnes Pedersen" w:date="2021-11-18T18:02:00Z">
                <w:pPr>
                  <w:pStyle w:val="Compact"/>
                  <w:jc w:val="right"/>
                </w:pPr>
              </w:pPrChange>
            </w:pPr>
            <w:del w:id="1568" w:author="Tim Tørnes Pedersen" w:date="2021-11-18T18:02:00Z">
              <w:r w:rsidDel="007D446A">
                <w:delText>0</w:delText>
              </w:r>
            </w:del>
          </w:p>
        </w:tc>
        <w:tc>
          <w:tcPr>
            <w:tcW w:w="0" w:type="auto"/>
          </w:tcPr>
          <w:p w14:paraId="48FCB05D" w14:textId="59A5239F" w:rsidR="00A4478A" w:rsidDel="007D446A" w:rsidRDefault="004A0387">
            <w:pPr>
              <w:pStyle w:val="Compact"/>
              <w:keepNext/>
              <w:keepLines/>
              <w:spacing w:before="200" w:after="0"/>
              <w:jc w:val="right"/>
              <w:outlineLvl w:val="1"/>
              <w:rPr>
                <w:del w:id="1569" w:author="Tim Tørnes Pedersen" w:date="2021-11-18T18:02:00Z"/>
              </w:rPr>
              <w:pPrChange w:id="1570" w:author="Tim Tørnes Pedersen" w:date="2021-11-18T18:02:00Z">
                <w:pPr>
                  <w:pStyle w:val="Compact"/>
                  <w:jc w:val="right"/>
                </w:pPr>
              </w:pPrChange>
            </w:pPr>
            <w:del w:id="1571" w:author="Tim Tørnes Pedersen" w:date="2021-11-18T18:02:00Z">
              <w:r w:rsidDel="007D446A">
                <w:delText>0</w:delText>
              </w:r>
            </w:del>
          </w:p>
        </w:tc>
        <w:tc>
          <w:tcPr>
            <w:tcW w:w="0" w:type="auto"/>
          </w:tcPr>
          <w:p w14:paraId="2106AE89" w14:textId="52EC41E5" w:rsidR="00A4478A" w:rsidDel="007D446A" w:rsidRDefault="004A0387">
            <w:pPr>
              <w:pStyle w:val="Compact"/>
              <w:keepNext/>
              <w:keepLines/>
              <w:spacing w:before="200" w:after="0"/>
              <w:jc w:val="right"/>
              <w:outlineLvl w:val="1"/>
              <w:rPr>
                <w:del w:id="1572" w:author="Tim Tørnes Pedersen" w:date="2021-11-18T18:02:00Z"/>
              </w:rPr>
              <w:pPrChange w:id="1573" w:author="Tim Tørnes Pedersen" w:date="2021-11-18T18:02:00Z">
                <w:pPr>
                  <w:pStyle w:val="Compact"/>
                  <w:jc w:val="right"/>
                </w:pPr>
              </w:pPrChange>
            </w:pPr>
            <w:del w:id="1574" w:author="Tim Tørnes Pedersen" w:date="2021-11-18T18:02:00Z">
              <w:r w:rsidDel="007D446A">
                <w:delText>30</w:delText>
              </w:r>
            </w:del>
          </w:p>
        </w:tc>
      </w:tr>
      <w:tr w:rsidR="00A4478A" w:rsidDel="007D446A" w14:paraId="2DBB8EA8" w14:textId="281D4551">
        <w:trPr>
          <w:del w:id="1575" w:author="Tim Tørnes Pedersen" w:date="2021-11-18T18:02:00Z"/>
        </w:trPr>
        <w:tc>
          <w:tcPr>
            <w:tcW w:w="0" w:type="auto"/>
          </w:tcPr>
          <w:p w14:paraId="18D233AF" w14:textId="60BE8ECF" w:rsidR="00A4478A" w:rsidDel="007D446A" w:rsidRDefault="004A0387">
            <w:pPr>
              <w:pStyle w:val="Compact"/>
              <w:keepNext/>
              <w:keepLines/>
              <w:spacing w:before="200" w:after="0"/>
              <w:outlineLvl w:val="1"/>
              <w:rPr>
                <w:del w:id="1576" w:author="Tim Tørnes Pedersen" w:date="2021-11-18T18:02:00Z"/>
              </w:rPr>
              <w:pPrChange w:id="1577" w:author="Tim Tørnes Pedersen" w:date="2021-11-18T18:02:00Z">
                <w:pPr>
                  <w:pStyle w:val="Compact"/>
                </w:pPr>
              </w:pPrChange>
            </w:pPr>
            <w:del w:id="1578" w:author="Tim Tørnes Pedersen" w:date="2021-11-18T18:02:00Z">
              <w:r w:rsidDel="007D446A">
                <w:delText>Offshore wind AC station</w:delText>
              </w:r>
            </w:del>
          </w:p>
        </w:tc>
        <w:tc>
          <w:tcPr>
            <w:tcW w:w="0" w:type="auto"/>
          </w:tcPr>
          <w:p w14:paraId="53157DB7" w14:textId="139FFCDE" w:rsidR="00A4478A" w:rsidDel="007D446A" w:rsidRDefault="004A0387">
            <w:pPr>
              <w:pStyle w:val="Compact"/>
              <w:keepNext/>
              <w:keepLines/>
              <w:spacing w:before="200" w:after="0"/>
              <w:jc w:val="right"/>
              <w:outlineLvl w:val="1"/>
              <w:rPr>
                <w:del w:id="1579" w:author="Tim Tørnes Pedersen" w:date="2021-11-18T18:02:00Z"/>
              </w:rPr>
              <w:pPrChange w:id="1580" w:author="Tim Tørnes Pedersen" w:date="2021-11-18T18:02:00Z">
                <w:pPr>
                  <w:pStyle w:val="Compact"/>
                  <w:jc w:val="right"/>
                </w:pPr>
              </w:pPrChange>
            </w:pPr>
            <w:del w:id="1581" w:author="Tim Tørnes Pedersen" w:date="2021-11-18T18:02:00Z">
              <w:r w:rsidDel="007D446A">
                <w:delText>250.0</w:delText>
              </w:r>
            </w:del>
          </w:p>
        </w:tc>
        <w:tc>
          <w:tcPr>
            <w:tcW w:w="0" w:type="auto"/>
          </w:tcPr>
          <w:p w14:paraId="7A84B7B5" w14:textId="5765CF7C" w:rsidR="00A4478A" w:rsidDel="007D446A" w:rsidRDefault="004A0387">
            <w:pPr>
              <w:pStyle w:val="Compact"/>
              <w:keepNext/>
              <w:keepLines/>
              <w:spacing w:before="200" w:after="0"/>
              <w:jc w:val="right"/>
              <w:outlineLvl w:val="1"/>
              <w:rPr>
                <w:del w:id="1582" w:author="Tim Tørnes Pedersen" w:date="2021-11-18T18:02:00Z"/>
              </w:rPr>
              <w:pPrChange w:id="1583" w:author="Tim Tørnes Pedersen" w:date="2021-11-18T18:02:00Z">
                <w:pPr>
                  <w:pStyle w:val="Compact"/>
                  <w:jc w:val="right"/>
                </w:pPr>
              </w:pPrChange>
            </w:pPr>
            <w:del w:id="1584" w:author="Tim Tørnes Pedersen" w:date="2021-11-18T18:02:00Z">
              <w:r w:rsidDel="007D446A">
                <w:delText>0</w:delText>
              </w:r>
            </w:del>
          </w:p>
        </w:tc>
        <w:tc>
          <w:tcPr>
            <w:tcW w:w="0" w:type="auto"/>
          </w:tcPr>
          <w:p w14:paraId="50889FFA" w14:textId="5C793310" w:rsidR="00A4478A" w:rsidDel="007D446A" w:rsidRDefault="004A0387">
            <w:pPr>
              <w:pStyle w:val="Compact"/>
              <w:keepNext/>
              <w:keepLines/>
              <w:spacing w:before="200" w:after="0"/>
              <w:jc w:val="right"/>
              <w:outlineLvl w:val="1"/>
              <w:rPr>
                <w:del w:id="1585" w:author="Tim Tørnes Pedersen" w:date="2021-11-18T18:02:00Z"/>
              </w:rPr>
              <w:pPrChange w:id="1586" w:author="Tim Tørnes Pedersen" w:date="2021-11-18T18:02:00Z">
                <w:pPr>
                  <w:pStyle w:val="Compact"/>
                  <w:jc w:val="right"/>
                </w:pPr>
              </w:pPrChange>
            </w:pPr>
            <w:del w:id="1587" w:author="Tim Tørnes Pedersen" w:date="2021-11-18T18:02:00Z">
              <w:r w:rsidDel="007D446A">
                <w:delText>0</w:delText>
              </w:r>
            </w:del>
          </w:p>
        </w:tc>
        <w:tc>
          <w:tcPr>
            <w:tcW w:w="0" w:type="auto"/>
          </w:tcPr>
          <w:p w14:paraId="246E122A" w14:textId="57DF2F0F" w:rsidR="00A4478A" w:rsidDel="007D446A" w:rsidRDefault="004A0387">
            <w:pPr>
              <w:pStyle w:val="Compact"/>
              <w:keepNext/>
              <w:keepLines/>
              <w:spacing w:before="200" w:after="0"/>
              <w:jc w:val="right"/>
              <w:outlineLvl w:val="1"/>
              <w:rPr>
                <w:del w:id="1588" w:author="Tim Tørnes Pedersen" w:date="2021-11-18T18:02:00Z"/>
              </w:rPr>
              <w:pPrChange w:id="1589" w:author="Tim Tørnes Pedersen" w:date="2021-11-18T18:02:00Z">
                <w:pPr>
                  <w:pStyle w:val="Compact"/>
                  <w:jc w:val="right"/>
                </w:pPr>
              </w:pPrChange>
            </w:pPr>
            <w:del w:id="1590" w:author="Tim Tørnes Pedersen" w:date="2021-11-18T18:02:00Z">
              <w:r w:rsidDel="007D446A">
                <w:delText>30</w:delText>
              </w:r>
            </w:del>
          </w:p>
        </w:tc>
      </w:tr>
      <w:tr w:rsidR="00A4478A" w:rsidDel="007D446A" w14:paraId="574F6ECE" w14:textId="13BEB017">
        <w:trPr>
          <w:del w:id="1591" w:author="Tim Tørnes Pedersen" w:date="2021-11-18T18:02:00Z"/>
        </w:trPr>
        <w:tc>
          <w:tcPr>
            <w:tcW w:w="0" w:type="auto"/>
          </w:tcPr>
          <w:p w14:paraId="0F5C7BC1" w14:textId="3B831C75" w:rsidR="00A4478A" w:rsidDel="007D446A" w:rsidRDefault="004A0387">
            <w:pPr>
              <w:pStyle w:val="Compact"/>
              <w:keepNext/>
              <w:keepLines/>
              <w:spacing w:before="200" w:after="0"/>
              <w:outlineLvl w:val="1"/>
              <w:rPr>
                <w:del w:id="1592" w:author="Tim Tørnes Pedersen" w:date="2021-11-18T18:02:00Z"/>
              </w:rPr>
              <w:pPrChange w:id="1593" w:author="Tim Tørnes Pedersen" w:date="2021-11-18T18:02:00Z">
                <w:pPr>
                  <w:pStyle w:val="Compact"/>
                </w:pPr>
              </w:pPrChange>
            </w:pPr>
            <w:del w:id="1594" w:author="Tim Tørnes Pedersen" w:date="2021-11-18T18:02:00Z">
              <w:r w:rsidDel="007D446A">
                <w:delText>Offshore wind DC connection submarine</w:delText>
              </w:r>
            </w:del>
          </w:p>
        </w:tc>
        <w:tc>
          <w:tcPr>
            <w:tcW w:w="0" w:type="auto"/>
          </w:tcPr>
          <w:p w14:paraId="6A0461D8" w14:textId="61103A5B" w:rsidR="00A4478A" w:rsidDel="007D446A" w:rsidRDefault="004A0387">
            <w:pPr>
              <w:pStyle w:val="Compact"/>
              <w:keepNext/>
              <w:keepLines/>
              <w:spacing w:before="200" w:after="0"/>
              <w:jc w:val="right"/>
              <w:outlineLvl w:val="1"/>
              <w:rPr>
                <w:del w:id="1595" w:author="Tim Tørnes Pedersen" w:date="2021-11-18T18:02:00Z"/>
              </w:rPr>
              <w:pPrChange w:id="1596" w:author="Tim Tørnes Pedersen" w:date="2021-11-18T18:02:00Z">
                <w:pPr>
                  <w:pStyle w:val="Compact"/>
                  <w:jc w:val="right"/>
                </w:pPr>
              </w:pPrChange>
            </w:pPr>
            <w:del w:id="1597" w:author="Tim Tørnes Pedersen" w:date="2021-11-18T18:02:00Z">
              <w:r w:rsidDel="007D446A">
                <w:delText>2000.0*</w:delText>
              </w:r>
            </w:del>
          </w:p>
        </w:tc>
        <w:tc>
          <w:tcPr>
            <w:tcW w:w="0" w:type="auto"/>
          </w:tcPr>
          <w:p w14:paraId="452A874A" w14:textId="5A2D2F0F" w:rsidR="00A4478A" w:rsidDel="007D446A" w:rsidRDefault="004A0387">
            <w:pPr>
              <w:pStyle w:val="Compact"/>
              <w:keepNext/>
              <w:keepLines/>
              <w:spacing w:before="200" w:after="0"/>
              <w:jc w:val="right"/>
              <w:outlineLvl w:val="1"/>
              <w:rPr>
                <w:del w:id="1598" w:author="Tim Tørnes Pedersen" w:date="2021-11-18T18:02:00Z"/>
              </w:rPr>
              <w:pPrChange w:id="1599" w:author="Tim Tørnes Pedersen" w:date="2021-11-18T18:02:00Z">
                <w:pPr>
                  <w:pStyle w:val="Compact"/>
                  <w:jc w:val="right"/>
                </w:pPr>
              </w:pPrChange>
            </w:pPr>
            <w:del w:id="1600" w:author="Tim Tørnes Pedersen" w:date="2021-11-18T18:02:00Z">
              <w:r w:rsidDel="007D446A">
                <w:delText>0</w:delText>
              </w:r>
            </w:del>
          </w:p>
        </w:tc>
        <w:tc>
          <w:tcPr>
            <w:tcW w:w="0" w:type="auto"/>
          </w:tcPr>
          <w:p w14:paraId="0B950A56" w14:textId="6AAFDF70" w:rsidR="00A4478A" w:rsidDel="007D446A" w:rsidRDefault="004A0387">
            <w:pPr>
              <w:pStyle w:val="Compact"/>
              <w:keepNext/>
              <w:keepLines/>
              <w:spacing w:before="200" w:after="0"/>
              <w:jc w:val="right"/>
              <w:outlineLvl w:val="1"/>
              <w:rPr>
                <w:del w:id="1601" w:author="Tim Tørnes Pedersen" w:date="2021-11-18T18:02:00Z"/>
              </w:rPr>
              <w:pPrChange w:id="1602" w:author="Tim Tørnes Pedersen" w:date="2021-11-18T18:02:00Z">
                <w:pPr>
                  <w:pStyle w:val="Compact"/>
                  <w:jc w:val="right"/>
                </w:pPr>
              </w:pPrChange>
            </w:pPr>
            <w:del w:id="1603" w:author="Tim Tørnes Pedersen" w:date="2021-11-18T18:02:00Z">
              <w:r w:rsidDel="007D446A">
                <w:delText>0</w:delText>
              </w:r>
            </w:del>
          </w:p>
        </w:tc>
        <w:tc>
          <w:tcPr>
            <w:tcW w:w="0" w:type="auto"/>
          </w:tcPr>
          <w:p w14:paraId="6FBA40A8" w14:textId="5892D33D" w:rsidR="00A4478A" w:rsidDel="007D446A" w:rsidRDefault="004A0387">
            <w:pPr>
              <w:pStyle w:val="Compact"/>
              <w:keepNext/>
              <w:keepLines/>
              <w:spacing w:before="200" w:after="0"/>
              <w:jc w:val="right"/>
              <w:outlineLvl w:val="1"/>
              <w:rPr>
                <w:del w:id="1604" w:author="Tim Tørnes Pedersen" w:date="2021-11-18T18:02:00Z"/>
              </w:rPr>
              <w:pPrChange w:id="1605" w:author="Tim Tørnes Pedersen" w:date="2021-11-18T18:02:00Z">
                <w:pPr>
                  <w:pStyle w:val="Compact"/>
                  <w:jc w:val="right"/>
                </w:pPr>
              </w:pPrChange>
            </w:pPr>
            <w:del w:id="1606" w:author="Tim Tørnes Pedersen" w:date="2021-11-18T18:02:00Z">
              <w:r w:rsidDel="007D446A">
                <w:delText>30</w:delText>
              </w:r>
            </w:del>
          </w:p>
        </w:tc>
      </w:tr>
      <w:tr w:rsidR="00A4478A" w:rsidDel="007D446A" w14:paraId="64353659" w14:textId="000FAF50">
        <w:trPr>
          <w:del w:id="1607" w:author="Tim Tørnes Pedersen" w:date="2021-11-18T18:02:00Z"/>
        </w:trPr>
        <w:tc>
          <w:tcPr>
            <w:tcW w:w="0" w:type="auto"/>
          </w:tcPr>
          <w:p w14:paraId="1D5AC5C1" w14:textId="720A51B0" w:rsidR="00A4478A" w:rsidDel="007D446A" w:rsidRDefault="004A0387">
            <w:pPr>
              <w:pStyle w:val="Compact"/>
              <w:keepNext/>
              <w:keepLines/>
              <w:spacing w:before="200" w:after="0"/>
              <w:outlineLvl w:val="1"/>
              <w:rPr>
                <w:del w:id="1608" w:author="Tim Tørnes Pedersen" w:date="2021-11-18T18:02:00Z"/>
              </w:rPr>
              <w:pPrChange w:id="1609" w:author="Tim Tørnes Pedersen" w:date="2021-11-18T18:02:00Z">
                <w:pPr>
                  <w:pStyle w:val="Compact"/>
                </w:pPr>
              </w:pPrChange>
            </w:pPr>
            <w:del w:id="1610" w:author="Tim Tørnes Pedersen" w:date="2021-11-18T18:02:00Z">
              <w:r w:rsidDel="007D446A">
                <w:delText>Offshore wind DC connection underground</w:delText>
              </w:r>
            </w:del>
          </w:p>
        </w:tc>
        <w:tc>
          <w:tcPr>
            <w:tcW w:w="0" w:type="auto"/>
          </w:tcPr>
          <w:p w14:paraId="3E614CB0" w14:textId="6858864F" w:rsidR="00A4478A" w:rsidDel="007D446A" w:rsidRDefault="004A0387">
            <w:pPr>
              <w:pStyle w:val="Compact"/>
              <w:keepNext/>
              <w:keepLines/>
              <w:spacing w:before="200" w:after="0"/>
              <w:jc w:val="right"/>
              <w:outlineLvl w:val="1"/>
              <w:rPr>
                <w:del w:id="1611" w:author="Tim Tørnes Pedersen" w:date="2021-11-18T18:02:00Z"/>
              </w:rPr>
              <w:pPrChange w:id="1612" w:author="Tim Tørnes Pedersen" w:date="2021-11-18T18:02:00Z">
                <w:pPr>
                  <w:pStyle w:val="Compact"/>
                  <w:jc w:val="right"/>
                </w:pPr>
              </w:pPrChange>
            </w:pPr>
            <w:del w:id="1613" w:author="Tim Tørnes Pedersen" w:date="2021-11-18T18:02:00Z">
              <w:r w:rsidDel="007D446A">
                <w:delText>1000.0*</w:delText>
              </w:r>
            </w:del>
          </w:p>
        </w:tc>
        <w:tc>
          <w:tcPr>
            <w:tcW w:w="0" w:type="auto"/>
          </w:tcPr>
          <w:p w14:paraId="35C7D208" w14:textId="60803C1B" w:rsidR="00A4478A" w:rsidDel="007D446A" w:rsidRDefault="004A0387">
            <w:pPr>
              <w:pStyle w:val="Compact"/>
              <w:keepNext/>
              <w:keepLines/>
              <w:spacing w:before="200" w:after="0"/>
              <w:jc w:val="right"/>
              <w:outlineLvl w:val="1"/>
              <w:rPr>
                <w:del w:id="1614" w:author="Tim Tørnes Pedersen" w:date="2021-11-18T18:02:00Z"/>
              </w:rPr>
              <w:pPrChange w:id="1615" w:author="Tim Tørnes Pedersen" w:date="2021-11-18T18:02:00Z">
                <w:pPr>
                  <w:pStyle w:val="Compact"/>
                  <w:jc w:val="right"/>
                </w:pPr>
              </w:pPrChange>
            </w:pPr>
            <w:del w:id="1616" w:author="Tim Tørnes Pedersen" w:date="2021-11-18T18:02:00Z">
              <w:r w:rsidDel="007D446A">
                <w:delText>0</w:delText>
              </w:r>
            </w:del>
          </w:p>
        </w:tc>
        <w:tc>
          <w:tcPr>
            <w:tcW w:w="0" w:type="auto"/>
          </w:tcPr>
          <w:p w14:paraId="4DD14B6E" w14:textId="26DD6381" w:rsidR="00A4478A" w:rsidDel="007D446A" w:rsidRDefault="004A0387">
            <w:pPr>
              <w:pStyle w:val="Compact"/>
              <w:keepNext/>
              <w:keepLines/>
              <w:spacing w:before="200" w:after="0"/>
              <w:jc w:val="right"/>
              <w:outlineLvl w:val="1"/>
              <w:rPr>
                <w:del w:id="1617" w:author="Tim Tørnes Pedersen" w:date="2021-11-18T18:02:00Z"/>
              </w:rPr>
              <w:pPrChange w:id="1618" w:author="Tim Tørnes Pedersen" w:date="2021-11-18T18:02:00Z">
                <w:pPr>
                  <w:pStyle w:val="Compact"/>
                  <w:jc w:val="right"/>
                </w:pPr>
              </w:pPrChange>
            </w:pPr>
            <w:del w:id="1619" w:author="Tim Tørnes Pedersen" w:date="2021-11-18T18:02:00Z">
              <w:r w:rsidDel="007D446A">
                <w:delText>0</w:delText>
              </w:r>
            </w:del>
          </w:p>
        </w:tc>
        <w:tc>
          <w:tcPr>
            <w:tcW w:w="0" w:type="auto"/>
          </w:tcPr>
          <w:p w14:paraId="7147A296" w14:textId="0E236CC0" w:rsidR="00A4478A" w:rsidDel="007D446A" w:rsidRDefault="004A0387">
            <w:pPr>
              <w:pStyle w:val="Compact"/>
              <w:keepNext/>
              <w:keepLines/>
              <w:spacing w:before="200" w:after="0"/>
              <w:jc w:val="right"/>
              <w:outlineLvl w:val="1"/>
              <w:rPr>
                <w:del w:id="1620" w:author="Tim Tørnes Pedersen" w:date="2021-11-18T18:02:00Z"/>
              </w:rPr>
              <w:pPrChange w:id="1621" w:author="Tim Tørnes Pedersen" w:date="2021-11-18T18:02:00Z">
                <w:pPr>
                  <w:pStyle w:val="Compact"/>
                  <w:jc w:val="right"/>
                </w:pPr>
              </w:pPrChange>
            </w:pPr>
            <w:del w:id="1622" w:author="Tim Tørnes Pedersen" w:date="2021-11-18T18:02:00Z">
              <w:r w:rsidDel="007D446A">
                <w:delText>30</w:delText>
              </w:r>
            </w:del>
          </w:p>
        </w:tc>
      </w:tr>
      <w:tr w:rsidR="00A4478A" w:rsidDel="007D446A" w14:paraId="7B4B74E2" w14:textId="6E73B065">
        <w:trPr>
          <w:del w:id="1623" w:author="Tim Tørnes Pedersen" w:date="2021-11-18T18:02:00Z"/>
        </w:trPr>
        <w:tc>
          <w:tcPr>
            <w:tcW w:w="0" w:type="auto"/>
          </w:tcPr>
          <w:p w14:paraId="6872D6DC" w14:textId="2E526381" w:rsidR="00A4478A" w:rsidDel="007D446A" w:rsidRDefault="004A0387">
            <w:pPr>
              <w:pStyle w:val="Compact"/>
              <w:keepNext/>
              <w:keepLines/>
              <w:spacing w:before="200" w:after="0"/>
              <w:outlineLvl w:val="1"/>
              <w:rPr>
                <w:del w:id="1624" w:author="Tim Tørnes Pedersen" w:date="2021-11-18T18:02:00Z"/>
              </w:rPr>
              <w:pPrChange w:id="1625" w:author="Tim Tørnes Pedersen" w:date="2021-11-18T18:02:00Z">
                <w:pPr>
                  <w:pStyle w:val="Compact"/>
                </w:pPr>
              </w:pPrChange>
            </w:pPr>
            <w:del w:id="1626" w:author="Tim Tørnes Pedersen" w:date="2021-11-18T18:02:00Z">
              <w:r w:rsidDel="007D446A">
                <w:delText>Offshore wind DC connection underground</w:delText>
              </w:r>
            </w:del>
          </w:p>
        </w:tc>
        <w:tc>
          <w:tcPr>
            <w:tcW w:w="0" w:type="auto"/>
          </w:tcPr>
          <w:p w14:paraId="18A9B0A8" w14:textId="4776C9F9" w:rsidR="00A4478A" w:rsidDel="007D446A" w:rsidRDefault="004A0387">
            <w:pPr>
              <w:pStyle w:val="Compact"/>
              <w:keepNext/>
              <w:keepLines/>
              <w:spacing w:before="200" w:after="0"/>
              <w:jc w:val="right"/>
              <w:outlineLvl w:val="1"/>
              <w:rPr>
                <w:del w:id="1627" w:author="Tim Tørnes Pedersen" w:date="2021-11-18T18:02:00Z"/>
              </w:rPr>
              <w:pPrChange w:id="1628" w:author="Tim Tørnes Pedersen" w:date="2021-11-18T18:02:00Z">
                <w:pPr>
                  <w:pStyle w:val="Compact"/>
                  <w:jc w:val="right"/>
                </w:pPr>
              </w:pPrChange>
            </w:pPr>
            <w:del w:id="1629" w:author="Tim Tørnes Pedersen" w:date="2021-11-18T18:02:00Z">
              <w:r w:rsidDel="007D446A">
                <w:delText>1000.0*</w:delText>
              </w:r>
            </w:del>
          </w:p>
        </w:tc>
        <w:tc>
          <w:tcPr>
            <w:tcW w:w="0" w:type="auto"/>
          </w:tcPr>
          <w:p w14:paraId="40EAE4BD" w14:textId="34EB6022" w:rsidR="00A4478A" w:rsidDel="007D446A" w:rsidRDefault="004A0387">
            <w:pPr>
              <w:pStyle w:val="Compact"/>
              <w:keepNext/>
              <w:keepLines/>
              <w:spacing w:before="200" w:after="0"/>
              <w:jc w:val="right"/>
              <w:outlineLvl w:val="1"/>
              <w:rPr>
                <w:del w:id="1630" w:author="Tim Tørnes Pedersen" w:date="2021-11-18T18:02:00Z"/>
              </w:rPr>
              <w:pPrChange w:id="1631" w:author="Tim Tørnes Pedersen" w:date="2021-11-18T18:02:00Z">
                <w:pPr>
                  <w:pStyle w:val="Compact"/>
                  <w:jc w:val="right"/>
                </w:pPr>
              </w:pPrChange>
            </w:pPr>
            <w:del w:id="1632" w:author="Tim Tørnes Pedersen" w:date="2021-11-18T18:02:00Z">
              <w:r w:rsidDel="007D446A">
                <w:delText>0</w:delText>
              </w:r>
            </w:del>
          </w:p>
        </w:tc>
        <w:tc>
          <w:tcPr>
            <w:tcW w:w="0" w:type="auto"/>
          </w:tcPr>
          <w:p w14:paraId="0E55F9FC" w14:textId="0E7844DD" w:rsidR="00A4478A" w:rsidDel="007D446A" w:rsidRDefault="004A0387">
            <w:pPr>
              <w:pStyle w:val="Compact"/>
              <w:keepNext/>
              <w:keepLines/>
              <w:spacing w:before="200" w:after="0"/>
              <w:jc w:val="right"/>
              <w:outlineLvl w:val="1"/>
              <w:rPr>
                <w:del w:id="1633" w:author="Tim Tørnes Pedersen" w:date="2021-11-18T18:02:00Z"/>
              </w:rPr>
              <w:pPrChange w:id="1634" w:author="Tim Tørnes Pedersen" w:date="2021-11-18T18:02:00Z">
                <w:pPr>
                  <w:pStyle w:val="Compact"/>
                  <w:jc w:val="right"/>
                </w:pPr>
              </w:pPrChange>
            </w:pPr>
            <w:del w:id="1635" w:author="Tim Tørnes Pedersen" w:date="2021-11-18T18:02:00Z">
              <w:r w:rsidDel="007D446A">
                <w:delText>0</w:delText>
              </w:r>
            </w:del>
          </w:p>
        </w:tc>
        <w:tc>
          <w:tcPr>
            <w:tcW w:w="0" w:type="auto"/>
          </w:tcPr>
          <w:p w14:paraId="1363EB6D" w14:textId="29990579" w:rsidR="00A4478A" w:rsidDel="007D446A" w:rsidRDefault="004A0387">
            <w:pPr>
              <w:pStyle w:val="Compact"/>
              <w:keepNext/>
              <w:keepLines/>
              <w:spacing w:before="200" w:after="0"/>
              <w:jc w:val="right"/>
              <w:outlineLvl w:val="1"/>
              <w:rPr>
                <w:del w:id="1636" w:author="Tim Tørnes Pedersen" w:date="2021-11-18T18:02:00Z"/>
              </w:rPr>
              <w:pPrChange w:id="1637" w:author="Tim Tørnes Pedersen" w:date="2021-11-18T18:02:00Z">
                <w:pPr>
                  <w:pStyle w:val="Compact"/>
                  <w:jc w:val="right"/>
                </w:pPr>
              </w:pPrChange>
            </w:pPr>
            <w:del w:id="1638" w:author="Tim Tørnes Pedersen" w:date="2021-11-18T18:02:00Z">
              <w:r w:rsidDel="007D446A">
                <w:delText>30</w:delText>
              </w:r>
            </w:del>
          </w:p>
        </w:tc>
      </w:tr>
      <w:tr w:rsidR="00A4478A" w:rsidDel="007D446A" w14:paraId="6E1BD3E1" w14:textId="22631A2B">
        <w:trPr>
          <w:del w:id="1639" w:author="Tim Tørnes Pedersen" w:date="2021-11-18T18:02:00Z"/>
        </w:trPr>
        <w:tc>
          <w:tcPr>
            <w:tcW w:w="0" w:type="auto"/>
          </w:tcPr>
          <w:p w14:paraId="18CFFC76" w14:textId="12E83090" w:rsidR="00A4478A" w:rsidDel="007D446A" w:rsidRDefault="004A0387">
            <w:pPr>
              <w:pStyle w:val="Compact"/>
              <w:keepNext/>
              <w:keepLines/>
              <w:spacing w:before="200" w:after="0"/>
              <w:outlineLvl w:val="1"/>
              <w:rPr>
                <w:del w:id="1640" w:author="Tim Tørnes Pedersen" w:date="2021-11-18T18:02:00Z"/>
              </w:rPr>
              <w:pPrChange w:id="1641" w:author="Tim Tørnes Pedersen" w:date="2021-11-18T18:02:00Z">
                <w:pPr>
                  <w:pStyle w:val="Compact"/>
                </w:pPr>
              </w:pPrChange>
            </w:pPr>
            <w:del w:id="1642" w:author="Tim Tørnes Pedersen" w:date="2021-11-18T18:02:00Z">
              <w:r w:rsidDel="007D446A">
                <w:delText>Offshore wind DC station</w:delText>
              </w:r>
            </w:del>
          </w:p>
        </w:tc>
        <w:tc>
          <w:tcPr>
            <w:tcW w:w="0" w:type="auto"/>
          </w:tcPr>
          <w:p w14:paraId="7E15062B" w14:textId="21EC264A" w:rsidR="00A4478A" w:rsidDel="007D446A" w:rsidRDefault="004A0387">
            <w:pPr>
              <w:pStyle w:val="Compact"/>
              <w:keepNext/>
              <w:keepLines/>
              <w:spacing w:before="200" w:after="0"/>
              <w:jc w:val="right"/>
              <w:outlineLvl w:val="1"/>
              <w:rPr>
                <w:del w:id="1643" w:author="Tim Tørnes Pedersen" w:date="2021-11-18T18:02:00Z"/>
              </w:rPr>
              <w:pPrChange w:id="1644" w:author="Tim Tørnes Pedersen" w:date="2021-11-18T18:02:00Z">
                <w:pPr>
                  <w:pStyle w:val="Compact"/>
                  <w:jc w:val="right"/>
                </w:pPr>
              </w:pPrChange>
            </w:pPr>
            <w:del w:id="1645" w:author="Tim Tørnes Pedersen" w:date="2021-11-18T18:02:00Z">
              <w:r w:rsidDel="007D446A">
                <w:delText>400</w:delText>
              </w:r>
            </w:del>
          </w:p>
        </w:tc>
        <w:tc>
          <w:tcPr>
            <w:tcW w:w="0" w:type="auto"/>
          </w:tcPr>
          <w:p w14:paraId="079A8E85" w14:textId="506F04DE" w:rsidR="00A4478A" w:rsidDel="007D446A" w:rsidRDefault="004A0387">
            <w:pPr>
              <w:pStyle w:val="Compact"/>
              <w:keepNext/>
              <w:keepLines/>
              <w:spacing w:before="200" w:after="0"/>
              <w:jc w:val="right"/>
              <w:outlineLvl w:val="1"/>
              <w:rPr>
                <w:del w:id="1646" w:author="Tim Tørnes Pedersen" w:date="2021-11-18T18:02:00Z"/>
              </w:rPr>
              <w:pPrChange w:id="1647" w:author="Tim Tørnes Pedersen" w:date="2021-11-18T18:02:00Z">
                <w:pPr>
                  <w:pStyle w:val="Compact"/>
                  <w:jc w:val="right"/>
                </w:pPr>
              </w:pPrChange>
            </w:pPr>
            <w:del w:id="1648" w:author="Tim Tørnes Pedersen" w:date="2021-11-18T18:02:00Z">
              <w:r w:rsidDel="007D446A">
                <w:delText>0</w:delText>
              </w:r>
            </w:del>
          </w:p>
        </w:tc>
        <w:tc>
          <w:tcPr>
            <w:tcW w:w="0" w:type="auto"/>
          </w:tcPr>
          <w:p w14:paraId="4F5A3133" w14:textId="6D6F8BB3" w:rsidR="00A4478A" w:rsidDel="007D446A" w:rsidRDefault="004A0387">
            <w:pPr>
              <w:pStyle w:val="Compact"/>
              <w:keepNext/>
              <w:keepLines/>
              <w:spacing w:before="200" w:after="0"/>
              <w:jc w:val="right"/>
              <w:outlineLvl w:val="1"/>
              <w:rPr>
                <w:del w:id="1649" w:author="Tim Tørnes Pedersen" w:date="2021-11-18T18:02:00Z"/>
              </w:rPr>
              <w:pPrChange w:id="1650" w:author="Tim Tørnes Pedersen" w:date="2021-11-18T18:02:00Z">
                <w:pPr>
                  <w:pStyle w:val="Compact"/>
                  <w:jc w:val="right"/>
                </w:pPr>
              </w:pPrChange>
            </w:pPr>
            <w:del w:id="1651" w:author="Tim Tørnes Pedersen" w:date="2021-11-18T18:02:00Z">
              <w:r w:rsidDel="007D446A">
                <w:delText>0</w:delText>
              </w:r>
            </w:del>
          </w:p>
        </w:tc>
        <w:tc>
          <w:tcPr>
            <w:tcW w:w="0" w:type="auto"/>
          </w:tcPr>
          <w:p w14:paraId="521E43CC" w14:textId="5A6651F5" w:rsidR="00A4478A" w:rsidDel="007D446A" w:rsidRDefault="004A0387">
            <w:pPr>
              <w:pStyle w:val="Compact"/>
              <w:keepNext/>
              <w:keepLines/>
              <w:spacing w:before="200" w:after="0"/>
              <w:jc w:val="right"/>
              <w:outlineLvl w:val="1"/>
              <w:rPr>
                <w:del w:id="1652" w:author="Tim Tørnes Pedersen" w:date="2021-11-18T18:02:00Z"/>
              </w:rPr>
              <w:pPrChange w:id="1653" w:author="Tim Tørnes Pedersen" w:date="2021-11-18T18:02:00Z">
                <w:pPr>
                  <w:pStyle w:val="Compact"/>
                  <w:jc w:val="right"/>
                </w:pPr>
              </w:pPrChange>
            </w:pPr>
            <w:del w:id="1654" w:author="Tim Tørnes Pedersen" w:date="2021-11-18T18:02:00Z">
              <w:r w:rsidDel="007D446A">
                <w:delText>30</w:delText>
              </w:r>
            </w:del>
          </w:p>
        </w:tc>
      </w:tr>
      <w:tr w:rsidR="00A4478A" w:rsidDel="007D446A" w14:paraId="0F7F24E3" w14:textId="501B9D7F">
        <w:trPr>
          <w:del w:id="1655" w:author="Tim Tørnes Pedersen" w:date="2021-11-18T18:02:00Z"/>
        </w:trPr>
        <w:tc>
          <w:tcPr>
            <w:tcW w:w="0" w:type="auto"/>
          </w:tcPr>
          <w:p w14:paraId="3C9C58B9" w14:textId="5B16AE23" w:rsidR="00A4478A" w:rsidDel="007D446A" w:rsidRDefault="004A0387">
            <w:pPr>
              <w:pStyle w:val="Compact"/>
              <w:keepNext/>
              <w:keepLines/>
              <w:spacing w:before="200" w:after="0"/>
              <w:outlineLvl w:val="1"/>
              <w:rPr>
                <w:del w:id="1656" w:author="Tim Tørnes Pedersen" w:date="2021-11-18T18:02:00Z"/>
              </w:rPr>
              <w:pPrChange w:id="1657" w:author="Tim Tørnes Pedersen" w:date="2021-11-18T18:02:00Z">
                <w:pPr>
                  <w:pStyle w:val="Compact"/>
                </w:pPr>
              </w:pPrChange>
            </w:pPr>
            <w:del w:id="1658" w:author="Tim Tørnes Pedersen" w:date="2021-11-18T18:02:00Z">
              <w:r w:rsidDel="007D446A">
                <w:delText>Onshore wind</w:delText>
              </w:r>
            </w:del>
          </w:p>
        </w:tc>
        <w:tc>
          <w:tcPr>
            <w:tcW w:w="0" w:type="auto"/>
          </w:tcPr>
          <w:p w14:paraId="55047FF5" w14:textId="37C57586" w:rsidR="00A4478A" w:rsidDel="007D446A" w:rsidRDefault="004A0387">
            <w:pPr>
              <w:pStyle w:val="Compact"/>
              <w:keepNext/>
              <w:keepLines/>
              <w:spacing w:before="200" w:after="0"/>
              <w:jc w:val="right"/>
              <w:outlineLvl w:val="1"/>
              <w:rPr>
                <w:del w:id="1659" w:author="Tim Tørnes Pedersen" w:date="2021-11-18T18:02:00Z"/>
              </w:rPr>
              <w:pPrChange w:id="1660" w:author="Tim Tørnes Pedersen" w:date="2021-11-18T18:02:00Z">
                <w:pPr>
                  <w:pStyle w:val="Compact"/>
                  <w:jc w:val="right"/>
                </w:pPr>
              </w:pPrChange>
            </w:pPr>
            <w:del w:id="1661" w:author="Tim Tørnes Pedersen" w:date="2021-11-18T18:02:00Z">
              <w:r w:rsidDel="007D446A">
                <w:delText>1035.6</w:delText>
              </w:r>
            </w:del>
          </w:p>
        </w:tc>
        <w:tc>
          <w:tcPr>
            <w:tcW w:w="0" w:type="auto"/>
          </w:tcPr>
          <w:p w14:paraId="28ADB02C" w14:textId="33990CBA" w:rsidR="00A4478A" w:rsidDel="007D446A" w:rsidRDefault="004A0387">
            <w:pPr>
              <w:pStyle w:val="Compact"/>
              <w:keepNext/>
              <w:keepLines/>
              <w:spacing w:before="200" w:after="0"/>
              <w:jc w:val="right"/>
              <w:outlineLvl w:val="1"/>
              <w:rPr>
                <w:del w:id="1662" w:author="Tim Tørnes Pedersen" w:date="2021-11-18T18:02:00Z"/>
              </w:rPr>
              <w:pPrChange w:id="1663" w:author="Tim Tørnes Pedersen" w:date="2021-11-18T18:02:00Z">
                <w:pPr>
                  <w:pStyle w:val="Compact"/>
                  <w:jc w:val="right"/>
                </w:pPr>
              </w:pPrChange>
            </w:pPr>
            <w:del w:id="1664" w:author="Tim Tørnes Pedersen" w:date="2021-11-18T18:02:00Z">
              <w:r w:rsidDel="007D446A">
                <w:delText>1.22</w:delText>
              </w:r>
            </w:del>
          </w:p>
        </w:tc>
        <w:tc>
          <w:tcPr>
            <w:tcW w:w="0" w:type="auto"/>
          </w:tcPr>
          <w:p w14:paraId="2A4C5D7B" w14:textId="75BDF8D8" w:rsidR="00A4478A" w:rsidDel="007D446A" w:rsidRDefault="004A0387">
            <w:pPr>
              <w:pStyle w:val="Compact"/>
              <w:keepNext/>
              <w:keepLines/>
              <w:spacing w:before="200" w:after="0"/>
              <w:jc w:val="right"/>
              <w:outlineLvl w:val="1"/>
              <w:rPr>
                <w:del w:id="1665" w:author="Tim Tørnes Pedersen" w:date="2021-11-18T18:02:00Z"/>
              </w:rPr>
              <w:pPrChange w:id="1666" w:author="Tim Tørnes Pedersen" w:date="2021-11-18T18:02:00Z">
                <w:pPr>
                  <w:pStyle w:val="Compact"/>
                  <w:jc w:val="right"/>
                </w:pPr>
              </w:pPrChange>
            </w:pPr>
            <w:del w:id="1667" w:author="Tim Tørnes Pedersen" w:date="2021-11-18T18:02:00Z">
              <w:r w:rsidDel="007D446A">
                <w:delText>1.35</w:delText>
              </w:r>
            </w:del>
          </w:p>
        </w:tc>
        <w:tc>
          <w:tcPr>
            <w:tcW w:w="0" w:type="auto"/>
          </w:tcPr>
          <w:p w14:paraId="4EAAF4D3" w14:textId="7042DCC0" w:rsidR="00A4478A" w:rsidDel="007D446A" w:rsidRDefault="004A0387">
            <w:pPr>
              <w:pStyle w:val="Compact"/>
              <w:keepNext/>
              <w:keepLines/>
              <w:spacing w:before="200" w:after="0"/>
              <w:jc w:val="right"/>
              <w:outlineLvl w:val="1"/>
              <w:rPr>
                <w:del w:id="1668" w:author="Tim Tørnes Pedersen" w:date="2021-11-18T18:02:00Z"/>
              </w:rPr>
              <w:pPrChange w:id="1669" w:author="Tim Tørnes Pedersen" w:date="2021-11-18T18:02:00Z">
                <w:pPr>
                  <w:pStyle w:val="Compact"/>
                  <w:jc w:val="right"/>
                </w:pPr>
              </w:pPrChange>
            </w:pPr>
            <w:del w:id="1670" w:author="Tim Tørnes Pedersen" w:date="2021-11-18T18:02:00Z">
              <w:r w:rsidDel="007D446A">
                <w:delText>30</w:delText>
              </w:r>
            </w:del>
          </w:p>
        </w:tc>
      </w:tr>
      <w:tr w:rsidR="00A4478A" w:rsidDel="007D446A" w14:paraId="04ED4201" w14:textId="20582204">
        <w:trPr>
          <w:del w:id="1671" w:author="Tim Tørnes Pedersen" w:date="2021-11-18T18:02:00Z"/>
        </w:trPr>
        <w:tc>
          <w:tcPr>
            <w:tcW w:w="0" w:type="auto"/>
          </w:tcPr>
          <w:p w14:paraId="1BB6D0F7" w14:textId="1DEF3D0B" w:rsidR="00A4478A" w:rsidDel="007D446A" w:rsidRDefault="004A0387">
            <w:pPr>
              <w:pStyle w:val="Compact"/>
              <w:keepNext/>
              <w:keepLines/>
              <w:spacing w:before="200" w:after="0"/>
              <w:outlineLvl w:val="1"/>
              <w:rPr>
                <w:del w:id="1672" w:author="Tim Tørnes Pedersen" w:date="2021-11-18T18:02:00Z"/>
              </w:rPr>
              <w:pPrChange w:id="1673" w:author="Tim Tørnes Pedersen" w:date="2021-11-18T18:02:00Z">
                <w:pPr>
                  <w:pStyle w:val="Compact"/>
                </w:pPr>
              </w:pPrChange>
            </w:pPr>
            <w:del w:id="1674" w:author="Tim Tørnes Pedersen" w:date="2021-11-18T18:02:00Z">
              <w:r w:rsidDel="007D446A">
                <w:delText>Utility scale solar PV</w:delText>
              </w:r>
            </w:del>
          </w:p>
        </w:tc>
        <w:tc>
          <w:tcPr>
            <w:tcW w:w="0" w:type="auto"/>
          </w:tcPr>
          <w:p w14:paraId="4F7B458F" w14:textId="391CB792" w:rsidR="00A4478A" w:rsidDel="007D446A" w:rsidRDefault="004A0387">
            <w:pPr>
              <w:pStyle w:val="Compact"/>
              <w:keepNext/>
              <w:keepLines/>
              <w:spacing w:before="200" w:after="0"/>
              <w:jc w:val="right"/>
              <w:outlineLvl w:val="1"/>
              <w:rPr>
                <w:del w:id="1675" w:author="Tim Tørnes Pedersen" w:date="2021-11-18T18:02:00Z"/>
              </w:rPr>
              <w:pPrChange w:id="1676" w:author="Tim Tørnes Pedersen" w:date="2021-11-18T18:02:00Z">
                <w:pPr>
                  <w:pStyle w:val="Compact"/>
                  <w:jc w:val="right"/>
                </w:pPr>
              </w:pPrChange>
            </w:pPr>
            <w:del w:id="1677" w:author="Tim Tørnes Pedersen" w:date="2021-11-18T18:02:00Z">
              <w:r w:rsidDel="007D446A">
                <w:delText>376.3</w:delText>
              </w:r>
            </w:del>
          </w:p>
        </w:tc>
        <w:tc>
          <w:tcPr>
            <w:tcW w:w="0" w:type="auto"/>
          </w:tcPr>
          <w:p w14:paraId="472850C5" w14:textId="328D44B9" w:rsidR="00A4478A" w:rsidDel="007D446A" w:rsidRDefault="004A0387">
            <w:pPr>
              <w:pStyle w:val="Compact"/>
              <w:keepNext/>
              <w:keepLines/>
              <w:spacing w:before="200" w:after="0"/>
              <w:jc w:val="right"/>
              <w:outlineLvl w:val="1"/>
              <w:rPr>
                <w:del w:id="1678" w:author="Tim Tørnes Pedersen" w:date="2021-11-18T18:02:00Z"/>
              </w:rPr>
              <w:pPrChange w:id="1679" w:author="Tim Tørnes Pedersen" w:date="2021-11-18T18:02:00Z">
                <w:pPr>
                  <w:pStyle w:val="Compact"/>
                  <w:jc w:val="right"/>
                </w:pPr>
              </w:pPrChange>
            </w:pPr>
            <w:del w:id="1680" w:author="Tim Tørnes Pedersen" w:date="2021-11-18T18:02:00Z">
              <w:r w:rsidDel="007D446A">
                <w:delText>1.93</w:delText>
              </w:r>
            </w:del>
          </w:p>
        </w:tc>
        <w:tc>
          <w:tcPr>
            <w:tcW w:w="0" w:type="auto"/>
          </w:tcPr>
          <w:p w14:paraId="70AF7CE4" w14:textId="327DD9EB" w:rsidR="00A4478A" w:rsidDel="007D446A" w:rsidRDefault="004A0387">
            <w:pPr>
              <w:pStyle w:val="Compact"/>
              <w:keepNext/>
              <w:keepLines/>
              <w:spacing w:before="200" w:after="0"/>
              <w:jc w:val="right"/>
              <w:outlineLvl w:val="1"/>
              <w:rPr>
                <w:del w:id="1681" w:author="Tim Tørnes Pedersen" w:date="2021-11-18T18:02:00Z"/>
              </w:rPr>
              <w:pPrChange w:id="1682" w:author="Tim Tørnes Pedersen" w:date="2021-11-18T18:02:00Z">
                <w:pPr>
                  <w:pStyle w:val="Compact"/>
                  <w:jc w:val="right"/>
                </w:pPr>
              </w:pPrChange>
            </w:pPr>
            <w:del w:id="1683" w:author="Tim Tørnes Pedersen" w:date="2021-11-18T18:02:00Z">
              <w:r w:rsidDel="007D446A">
                <w:delText>0</w:delText>
              </w:r>
            </w:del>
          </w:p>
        </w:tc>
        <w:tc>
          <w:tcPr>
            <w:tcW w:w="0" w:type="auto"/>
          </w:tcPr>
          <w:p w14:paraId="1757232D" w14:textId="10BF9231" w:rsidR="00A4478A" w:rsidDel="007D446A" w:rsidRDefault="004A0387">
            <w:pPr>
              <w:pStyle w:val="Compact"/>
              <w:keepNext/>
              <w:keepLines/>
              <w:spacing w:before="200" w:after="0"/>
              <w:jc w:val="right"/>
              <w:outlineLvl w:val="1"/>
              <w:rPr>
                <w:del w:id="1684" w:author="Tim Tørnes Pedersen" w:date="2021-11-18T18:02:00Z"/>
              </w:rPr>
              <w:pPrChange w:id="1685" w:author="Tim Tørnes Pedersen" w:date="2021-11-18T18:02:00Z">
                <w:pPr>
                  <w:pStyle w:val="Compact"/>
                  <w:jc w:val="right"/>
                </w:pPr>
              </w:pPrChange>
            </w:pPr>
            <w:del w:id="1686" w:author="Tim Tørnes Pedersen" w:date="2021-11-18T18:02:00Z">
              <w:r w:rsidDel="007D446A">
                <w:delText>40</w:delText>
              </w:r>
            </w:del>
          </w:p>
        </w:tc>
      </w:tr>
      <w:tr w:rsidR="00A4478A" w:rsidDel="007D446A" w14:paraId="3D02A8C0" w14:textId="0D532159">
        <w:trPr>
          <w:del w:id="1687" w:author="Tim Tørnes Pedersen" w:date="2021-11-18T18:02:00Z"/>
        </w:trPr>
        <w:tc>
          <w:tcPr>
            <w:tcW w:w="0" w:type="auto"/>
          </w:tcPr>
          <w:p w14:paraId="1D09CCE0" w14:textId="406DFE08" w:rsidR="00A4478A" w:rsidDel="007D446A" w:rsidRDefault="004A0387">
            <w:pPr>
              <w:pStyle w:val="Compact"/>
              <w:keepNext/>
              <w:keepLines/>
              <w:spacing w:before="200" w:after="0"/>
              <w:outlineLvl w:val="1"/>
              <w:rPr>
                <w:del w:id="1688" w:author="Tim Tørnes Pedersen" w:date="2021-11-18T18:02:00Z"/>
              </w:rPr>
              <w:pPrChange w:id="1689" w:author="Tim Tørnes Pedersen" w:date="2021-11-18T18:02:00Z">
                <w:pPr>
                  <w:pStyle w:val="Compact"/>
                </w:pPr>
              </w:pPrChange>
            </w:pPr>
            <w:del w:id="1690" w:author="Tim Tørnes Pedersen" w:date="2021-11-18T18:02:00Z">
              <w:r w:rsidDel="007D446A">
                <w:delText>Electrolysis</w:delText>
              </w:r>
            </w:del>
          </w:p>
        </w:tc>
        <w:tc>
          <w:tcPr>
            <w:tcW w:w="0" w:type="auto"/>
          </w:tcPr>
          <w:p w14:paraId="1C055CCF" w14:textId="53FF2343" w:rsidR="00A4478A" w:rsidDel="007D446A" w:rsidRDefault="004A0387">
            <w:pPr>
              <w:pStyle w:val="Compact"/>
              <w:keepNext/>
              <w:keepLines/>
              <w:spacing w:before="200" w:after="0"/>
              <w:jc w:val="right"/>
              <w:outlineLvl w:val="1"/>
              <w:rPr>
                <w:del w:id="1691" w:author="Tim Tørnes Pedersen" w:date="2021-11-18T18:02:00Z"/>
              </w:rPr>
              <w:pPrChange w:id="1692" w:author="Tim Tørnes Pedersen" w:date="2021-11-18T18:02:00Z">
                <w:pPr>
                  <w:pStyle w:val="Compact"/>
                  <w:jc w:val="right"/>
                </w:pPr>
              </w:pPrChange>
            </w:pPr>
            <w:del w:id="1693" w:author="Tim Tørnes Pedersen" w:date="2021-11-18T18:02:00Z">
              <w:r w:rsidDel="007D446A">
                <w:delText>550.0</w:delText>
              </w:r>
            </w:del>
          </w:p>
        </w:tc>
        <w:tc>
          <w:tcPr>
            <w:tcW w:w="0" w:type="auto"/>
          </w:tcPr>
          <w:p w14:paraId="14C623DB" w14:textId="46ADB6A4" w:rsidR="00A4478A" w:rsidDel="007D446A" w:rsidRDefault="004A0387">
            <w:pPr>
              <w:pStyle w:val="Compact"/>
              <w:keepNext/>
              <w:keepLines/>
              <w:spacing w:before="200" w:after="0"/>
              <w:jc w:val="right"/>
              <w:outlineLvl w:val="1"/>
              <w:rPr>
                <w:del w:id="1694" w:author="Tim Tørnes Pedersen" w:date="2021-11-18T18:02:00Z"/>
              </w:rPr>
              <w:pPrChange w:id="1695" w:author="Tim Tørnes Pedersen" w:date="2021-11-18T18:02:00Z">
                <w:pPr>
                  <w:pStyle w:val="Compact"/>
                  <w:jc w:val="right"/>
                </w:pPr>
              </w:pPrChange>
            </w:pPr>
            <w:del w:id="1696" w:author="Tim Tørnes Pedersen" w:date="2021-11-18T18:02:00Z">
              <w:r w:rsidDel="007D446A">
                <w:delText>5.0</w:delText>
              </w:r>
            </w:del>
          </w:p>
        </w:tc>
        <w:tc>
          <w:tcPr>
            <w:tcW w:w="0" w:type="auto"/>
          </w:tcPr>
          <w:p w14:paraId="105A33F2" w14:textId="0C29EA9E" w:rsidR="00A4478A" w:rsidDel="007D446A" w:rsidRDefault="004A0387">
            <w:pPr>
              <w:pStyle w:val="Compact"/>
              <w:keepNext/>
              <w:keepLines/>
              <w:spacing w:before="200" w:after="0"/>
              <w:jc w:val="right"/>
              <w:outlineLvl w:val="1"/>
              <w:rPr>
                <w:del w:id="1697" w:author="Tim Tørnes Pedersen" w:date="2021-11-18T18:02:00Z"/>
              </w:rPr>
              <w:pPrChange w:id="1698" w:author="Tim Tørnes Pedersen" w:date="2021-11-18T18:02:00Z">
                <w:pPr>
                  <w:pStyle w:val="Compact"/>
                  <w:jc w:val="right"/>
                </w:pPr>
              </w:pPrChange>
            </w:pPr>
            <w:del w:id="1699" w:author="Tim Tørnes Pedersen" w:date="2021-11-18T18:02:00Z">
              <w:r w:rsidDel="007D446A">
                <w:delText>0</w:delText>
              </w:r>
            </w:del>
          </w:p>
        </w:tc>
        <w:tc>
          <w:tcPr>
            <w:tcW w:w="0" w:type="auto"/>
          </w:tcPr>
          <w:p w14:paraId="6F8784E8" w14:textId="734731EC" w:rsidR="00A4478A" w:rsidDel="007D446A" w:rsidRDefault="004A0387">
            <w:pPr>
              <w:pStyle w:val="Compact"/>
              <w:keepNext/>
              <w:keepLines/>
              <w:spacing w:before="200" w:after="0"/>
              <w:jc w:val="right"/>
              <w:outlineLvl w:val="1"/>
              <w:rPr>
                <w:del w:id="1700" w:author="Tim Tørnes Pedersen" w:date="2021-11-18T18:02:00Z"/>
              </w:rPr>
              <w:pPrChange w:id="1701" w:author="Tim Tørnes Pedersen" w:date="2021-11-18T18:02:00Z">
                <w:pPr>
                  <w:pStyle w:val="Compact"/>
                  <w:jc w:val="right"/>
                </w:pPr>
              </w:pPrChange>
            </w:pPr>
            <w:del w:id="1702" w:author="Tim Tørnes Pedersen" w:date="2021-11-18T18:02:00Z">
              <w:r w:rsidDel="007D446A">
                <w:delText>25</w:delText>
              </w:r>
            </w:del>
          </w:p>
        </w:tc>
      </w:tr>
      <w:tr w:rsidR="00A4478A" w:rsidDel="007D446A" w14:paraId="50C86ED3" w14:textId="11ED0F6F">
        <w:trPr>
          <w:del w:id="1703" w:author="Tim Tørnes Pedersen" w:date="2021-11-18T18:02:00Z"/>
        </w:trPr>
        <w:tc>
          <w:tcPr>
            <w:tcW w:w="0" w:type="auto"/>
          </w:tcPr>
          <w:p w14:paraId="2A1099F4" w14:textId="48B2612D" w:rsidR="00A4478A" w:rsidDel="007D446A" w:rsidRDefault="004A0387">
            <w:pPr>
              <w:pStyle w:val="Compact"/>
              <w:keepNext/>
              <w:keepLines/>
              <w:spacing w:before="200" w:after="0"/>
              <w:outlineLvl w:val="1"/>
              <w:rPr>
                <w:del w:id="1704" w:author="Tim Tørnes Pedersen" w:date="2021-11-18T18:02:00Z"/>
              </w:rPr>
              <w:pPrChange w:id="1705" w:author="Tim Tørnes Pedersen" w:date="2021-11-18T18:02:00Z">
                <w:pPr>
                  <w:pStyle w:val="Compact"/>
                </w:pPr>
              </w:pPrChange>
            </w:pPr>
            <w:del w:id="1706" w:author="Tim Tørnes Pedersen" w:date="2021-11-18T18:02:00Z">
              <w:r w:rsidDel="007D446A">
                <w:delText>Fuel Cell</w:delText>
              </w:r>
            </w:del>
          </w:p>
        </w:tc>
        <w:tc>
          <w:tcPr>
            <w:tcW w:w="0" w:type="auto"/>
          </w:tcPr>
          <w:p w14:paraId="59EEF510" w14:textId="00618D9C" w:rsidR="00A4478A" w:rsidDel="007D446A" w:rsidRDefault="004A0387">
            <w:pPr>
              <w:pStyle w:val="Compact"/>
              <w:keepNext/>
              <w:keepLines/>
              <w:spacing w:before="200" w:after="0"/>
              <w:jc w:val="right"/>
              <w:outlineLvl w:val="1"/>
              <w:rPr>
                <w:del w:id="1707" w:author="Tim Tørnes Pedersen" w:date="2021-11-18T18:02:00Z"/>
              </w:rPr>
              <w:pPrChange w:id="1708" w:author="Tim Tørnes Pedersen" w:date="2021-11-18T18:02:00Z">
                <w:pPr>
                  <w:pStyle w:val="Compact"/>
                  <w:jc w:val="right"/>
                </w:pPr>
              </w:pPrChange>
            </w:pPr>
            <w:del w:id="1709" w:author="Tim Tørnes Pedersen" w:date="2021-11-18T18:02:00Z">
              <w:r w:rsidDel="007D446A">
                <w:delText>1100.0</w:delText>
              </w:r>
            </w:del>
          </w:p>
        </w:tc>
        <w:tc>
          <w:tcPr>
            <w:tcW w:w="0" w:type="auto"/>
          </w:tcPr>
          <w:p w14:paraId="3F3C5555" w14:textId="588B68D2" w:rsidR="00A4478A" w:rsidDel="007D446A" w:rsidRDefault="004A0387">
            <w:pPr>
              <w:pStyle w:val="Compact"/>
              <w:keepNext/>
              <w:keepLines/>
              <w:spacing w:before="200" w:after="0"/>
              <w:jc w:val="right"/>
              <w:outlineLvl w:val="1"/>
              <w:rPr>
                <w:del w:id="1710" w:author="Tim Tørnes Pedersen" w:date="2021-11-18T18:02:00Z"/>
              </w:rPr>
              <w:pPrChange w:id="1711" w:author="Tim Tørnes Pedersen" w:date="2021-11-18T18:02:00Z">
                <w:pPr>
                  <w:pStyle w:val="Compact"/>
                  <w:jc w:val="right"/>
                </w:pPr>
              </w:pPrChange>
            </w:pPr>
            <w:del w:id="1712" w:author="Tim Tørnes Pedersen" w:date="2021-11-18T18:02:00Z">
              <w:r w:rsidDel="007D446A">
                <w:delText>5.0</w:delText>
              </w:r>
            </w:del>
          </w:p>
        </w:tc>
        <w:tc>
          <w:tcPr>
            <w:tcW w:w="0" w:type="auto"/>
          </w:tcPr>
          <w:p w14:paraId="08A274A6" w14:textId="17C7F356" w:rsidR="00A4478A" w:rsidDel="007D446A" w:rsidRDefault="004A0387">
            <w:pPr>
              <w:pStyle w:val="Compact"/>
              <w:keepNext/>
              <w:keepLines/>
              <w:spacing w:before="200" w:after="0"/>
              <w:jc w:val="right"/>
              <w:outlineLvl w:val="1"/>
              <w:rPr>
                <w:del w:id="1713" w:author="Tim Tørnes Pedersen" w:date="2021-11-18T18:02:00Z"/>
              </w:rPr>
              <w:pPrChange w:id="1714" w:author="Tim Tørnes Pedersen" w:date="2021-11-18T18:02:00Z">
                <w:pPr>
                  <w:pStyle w:val="Compact"/>
                  <w:jc w:val="right"/>
                </w:pPr>
              </w:pPrChange>
            </w:pPr>
            <w:del w:id="1715" w:author="Tim Tørnes Pedersen" w:date="2021-11-18T18:02:00Z">
              <w:r w:rsidDel="007D446A">
                <w:delText>0</w:delText>
              </w:r>
            </w:del>
          </w:p>
        </w:tc>
        <w:tc>
          <w:tcPr>
            <w:tcW w:w="0" w:type="auto"/>
          </w:tcPr>
          <w:p w14:paraId="5B61C4D1" w14:textId="576D29E5" w:rsidR="00A4478A" w:rsidDel="007D446A" w:rsidRDefault="004A0387">
            <w:pPr>
              <w:pStyle w:val="Compact"/>
              <w:keepNext/>
              <w:keepLines/>
              <w:spacing w:before="200" w:after="0"/>
              <w:jc w:val="right"/>
              <w:outlineLvl w:val="1"/>
              <w:rPr>
                <w:del w:id="1716" w:author="Tim Tørnes Pedersen" w:date="2021-11-18T18:02:00Z"/>
              </w:rPr>
              <w:pPrChange w:id="1717" w:author="Tim Tørnes Pedersen" w:date="2021-11-18T18:02:00Z">
                <w:pPr>
                  <w:pStyle w:val="Compact"/>
                  <w:jc w:val="right"/>
                </w:pPr>
              </w:pPrChange>
            </w:pPr>
            <w:del w:id="1718" w:author="Tim Tørnes Pedersen" w:date="2021-11-18T18:02:00Z">
              <w:r w:rsidDel="007D446A">
                <w:delText>10</w:delText>
              </w:r>
            </w:del>
          </w:p>
        </w:tc>
      </w:tr>
      <w:tr w:rsidR="00A4478A" w:rsidDel="007D446A" w14:paraId="7152816E" w14:textId="3AD8275D">
        <w:trPr>
          <w:del w:id="1719" w:author="Tim Tørnes Pedersen" w:date="2021-11-18T18:02:00Z"/>
        </w:trPr>
        <w:tc>
          <w:tcPr>
            <w:tcW w:w="0" w:type="auto"/>
          </w:tcPr>
          <w:p w14:paraId="345079E2" w14:textId="1990BC08" w:rsidR="00A4478A" w:rsidDel="007D446A" w:rsidRDefault="004A0387">
            <w:pPr>
              <w:pStyle w:val="Compact"/>
              <w:keepNext/>
              <w:keepLines/>
              <w:spacing w:before="200" w:after="0"/>
              <w:outlineLvl w:val="1"/>
              <w:rPr>
                <w:del w:id="1720" w:author="Tim Tørnes Pedersen" w:date="2021-11-18T18:02:00Z"/>
              </w:rPr>
              <w:pPrChange w:id="1721" w:author="Tim Tørnes Pedersen" w:date="2021-11-18T18:02:00Z">
                <w:pPr>
                  <w:pStyle w:val="Compact"/>
                </w:pPr>
              </w:pPrChange>
            </w:pPr>
            <w:del w:id="1722" w:author="Tim Tørnes Pedersen" w:date="2021-11-18T18:02:00Z">
              <w:r w:rsidDel="007D446A">
                <w:delText>Hydrogen storage tank</w:delText>
              </w:r>
            </w:del>
          </w:p>
        </w:tc>
        <w:tc>
          <w:tcPr>
            <w:tcW w:w="0" w:type="auto"/>
          </w:tcPr>
          <w:p w14:paraId="0E6095CB" w14:textId="344AE247" w:rsidR="00A4478A" w:rsidDel="007D446A" w:rsidRDefault="004A0387">
            <w:pPr>
              <w:pStyle w:val="Compact"/>
              <w:keepNext/>
              <w:keepLines/>
              <w:spacing w:before="200" w:after="0"/>
              <w:jc w:val="right"/>
              <w:outlineLvl w:val="1"/>
              <w:rPr>
                <w:del w:id="1723" w:author="Tim Tørnes Pedersen" w:date="2021-11-18T18:02:00Z"/>
              </w:rPr>
              <w:pPrChange w:id="1724" w:author="Tim Tørnes Pedersen" w:date="2021-11-18T18:02:00Z">
                <w:pPr>
                  <w:pStyle w:val="Compact"/>
                  <w:jc w:val="right"/>
                </w:pPr>
              </w:pPrChange>
            </w:pPr>
            <w:del w:id="1725" w:author="Tim Tørnes Pedersen" w:date="2021-11-18T18:02:00Z">
              <w:r w:rsidDel="007D446A">
                <w:delText>44.0**</w:delText>
              </w:r>
            </w:del>
          </w:p>
        </w:tc>
        <w:tc>
          <w:tcPr>
            <w:tcW w:w="0" w:type="auto"/>
          </w:tcPr>
          <w:p w14:paraId="2A5F3330" w14:textId="648217CA" w:rsidR="00A4478A" w:rsidDel="007D446A" w:rsidRDefault="004A0387">
            <w:pPr>
              <w:pStyle w:val="Compact"/>
              <w:keepNext/>
              <w:keepLines/>
              <w:spacing w:before="200" w:after="0"/>
              <w:jc w:val="right"/>
              <w:outlineLvl w:val="1"/>
              <w:rPr>
                <w:del w:id="1726" w:author="Tim Tørnes Pedersen" w:date="2021-11-18T18:02:00Z"/>
              </w:rPr>
              <w:pPrChange w:id="1727" w:author="Tim Tørnes Pedersen" w:date="2021-11-18T18:02:00Z">
                <w:pPr>
                  <w:pStyle w:val="Compact"/>
                  <w:jc w:val="right"/>
                </w:pPr>
              </w:pPrChange>
            </w:pPr>
            <w:del w:id="1728" w:author="Tim Tørnes Pedersen" w:date="2021-11-18T18:02:00Z">
              <w:r w:rsidDel="007D446A">
                <w:delText>1.11</w:delText>
              </w:r>
            </w:del>
          </w:p>
        </w:tc>
        <w:tc>
          <w:tcPr>
            <w:tcW w:w="0" w:type="auto"/>
          </w:tcPr>
          <w:p w14:paraId="213B72E2" w14:textId="01896B14" w:rsidR="00A4478A" w:rsidDel="007D446A" w:rsidRDefault="004A0387">
            <w:pPr>
              <w:pStyle w:val="Compact"/>
              <w:keepNext/>
              <w:keepLines/>
              <w:spacing w:before="200" w:after="0"/>
              <w:jc w:val="right"/>
              <w:outlineLvl w:val="1"/>
              <w:rPr>
                <w:del w:id="1729" w:author="Tim Tørnes Pedersen" w:date="2021-11-18T18:02:00Z"/>
              </w:rPr>
              <w:pPrChange w:id="1730" w:author="Tim Tørnes Pedersen" w:date="2021-11-18T18:02:00Z">
                <w:pPr>
                  <w:pStyle w:val="Compact"/>
                  <w:jc w:val="right"/>
                </w:pPr>
              </w:pPrChange>
            </w:pPr>
            <w:del w:id="1731" w:author="Tim Tørnes Pedersen" w:date="2021-11-18T18:02:00Z">
              <w:r w:rsidDel="007D446A">
                <w:delText>0</w:delText>
              </w:r>
            </w:del>
          </w:p>
        </w:tc>
        <w:tc>
          <w:tcPr>
            <w:tcW w:w="0" w:type="auto"/>
          </w:tcPr>
          <w:p w14:paraId="00B315A8" w14:textId="403E8DF1" w:rsidR="00A4478A" w:rsidDel="007D446A" w:rsidRDefault="004A0387">
            <w:pPr>
              <w:pStyle w:val="Compact"/>
              <w:keepNext/>
              <w:keepLines/>
              <w:spacing w:before="200" w:after="0"/>
              <w:jc w:val="right"/>
              <w:outlineLvl w:val="1"/>
              <w:rPr>
                <w:del w:id="1732" w:author="Tim Tørnes Pedersen" w:date="2021-11-18T18:02:00Z"/>
              </w:rPr>
              <w:pPrChange w:id="1733" w:author="Tim Tørnes Pedersen" w:date="2021-11-18T18:02:00Z">
                <w:pPr>
                  <w:pStyle w:val="Compact"/>
                  <w:jc w:val="right"/>
                </w:pPr>
              </w:pPrChange>
            </w:pPr>
            <w:del w:id="1734" w:author="Tim Tørnes Pedersen" w:date="2021-11-18T18:02:00Z">
              <w:r w:rsidDel="007D446A">
                <w:delText>30</w:delText>
              </w:r>
            </w:del>
          </w:p>
        </w:tc>
      </w:tr>
      <w:tr w:rsidR="00A4478A" w:rsidDel="007D446A" w14:paraId="0B7FC7C4" w14:textId="2421C394">
        <w:trPr>
          <w:del w:id="1735" w:author="Tim Tørnes Pedersen" w:date="2021-11-18T18:02:00Z"/>
        </w:trPr>
        <w:tc>
          <w:tcPr>
            <w:tcW w:w="0" w:type="auto"/>
          </w:tcPr>
          <w:p w14:paraId="053C4A08" w14:textId="4BC4F780" w:rsidR="00A4478A" w:rsidDel="007D446A" w:rsidRDefault="004A0387">
            <w:pPr>
              <w:pStyle w:val="Compact"/>
              <w:keepNext/>
              <w:keepLines/>
              <w:spacing w:before="200" w:after="0"/>
              <w:outlineLvl w:val="1"/>
              <w:rPr>
                <w:del w:id="1736" w:author="Tim Tørnes Pedersen" w:date="2021-11-18T18:02:00Z"/>
              </w:rPr>
              <w:pPrChange w:id="1737" w:author="Tim Tørnes Pedersen" w:date="2021-11-18T18:02:00Z">
                <w:pPr>
                  <w:pStyle w:val="Compact"/>
                </w:pPr>
              </w:pPrChange>
            </w:pPr>
            <w:del w:id="1738" w:author="Tim Tørnes Pedersen" w:date="2021-11-18T18:02:00Z">
              <w:r w:rsidDel="007D446A">
                <w:delText>Hydrogen underground storage</w:delText>
              </w:r>
            </w:del>
          </w:p>
        </w:tc>
        <w:tc>
          <w:tcPr>
            <w:tcW w:w="0" w:type="auto"/>
          </w:tcPr>
          <w:p w14:paraId="74F0D7AA" w14:textId="67BCD479" w:rsidR="00A4478A" w:rsidDel="007D446A" w:rsidRDefault="004A0387">
            <w:pPr>
              <w:pStyle w:val="Compact"/>
              <w:keepNext/>
              <w:keepLines/>
              <w:spacing w:before="200" w:after="0"/>
              <w:jc w:val="right"/>
              <w:outlineLvl w:val="1"/>
              <w:rPr>
                <w:del w:id="1739" w:author="Tim Tørnes Pedersen" w:date="2021-11-18T18:02:00Z"/>
              </w:rPr>
              <w:pPrChange w:id="1740" w:author="Tim Tørnes Pedersen" w:date="2021-11-18T18:02:00Z">
                <w:pPr>
                  <w:pStyle w:val="Compact"/>
                  <w:jc w:val="right"/>
                </w:pPr>
              </w:pPrChange>
            </w:pPr>
            <w:del w:id="1741" w:author="Tim Tørnes Pedersen" w:date="2021-11-18T18:02:00Z">
              <w:r w:rsidDel="007D446A">
                <w:delText>2.0**</w:delText>
              </w:r>
            </w:del>
          </w:p>
        </w:tc>
        <w:tc>
          <w:tcPr>
            <w:tcW w:w="0" w:type="auto"/>
          </w:tcPr>
          <w:p w14:paraId="568E8EE4" w14:textId="1B23B0DB" w:rsidR="00A4478A" w:rsidDel="007D446A" w:rsidRDefault="004A0387">
            <w:pPr>
              <w:pStyle w:val="Compact"/>
              <w:keepNext/>
              <w:keepLines/>
              <w:spacing w:before="200" w:after="0"/>
              <w:jc w:val="right"/>
              <w:outlineLvl w:val="1"/>
              <w:rPr>
                <w:del w:id="1742" w:author="Tim Tørnes Pedersen" w:date="2021-11-18T18:02:00Z"/>
              </w:rPr>
              <w:pPrChange w:id="1743" w:author="Tim Tørnes Pedersen" w:date="2021-11-18T18:02:00Z">
                <w:pPr>
                  <w:pStyle w:val="Compact"/>
                  <w:jc w:val="right"/>
                </w:pPr>
              </w:pPrChange>
            </w:pPr>
            <w:del w:id="1744" w:author="Tim Tørnes Pedersen" w:date="2021-11-18T18:02:00Z">
              <w:r w:rsidDel="007D446A">
                <w:delText>0</w:delText>
              </w:r>
            </w:del>
          </w:p>
        </w:tc>
        <w:tc>
          <w:tcPr>
            <w:tcW w:w="0" w:type="auto"/>
          </w:tcPr>
          <w:p w14:paraId="360C9DAA" w14:textId="35673F24" w:rsidR="00A4478A" w:rsidDel="007D446A" w:rsidRDefault="004A0387">
            <w:pPr>
              <w:pStyle w:val="Compact"/>
              <w:keepNext/>
              <w:keepLines/>
              <w:spacing w:before="200" w:after="0"/>
              <w:jc w:val="right"/>
              <w:outlineLvl w:val="1"/>
              <w:rPr>
                <w:del w:id="1745" w:author="Tim Tørnes Pedersen" w:date="2021-11-18T18:02:00Z"/>
              </w:rPr>
              <w:pPrChange w:id="1746" w:author="Tim Tørnes Pedersen" w:date="2021-11-18T18:02:00Z">
                <w:pPr>
                  <w:pStyle w:val="Compact"/>
                  <w:jc w:val="right"/>
                </w:pPr>
              </w:pPrChange>
            </w:pPr>
            <w:del w:id="1747" w:author="Tim Tørnes Pedersen" w:date="2021-11-18T18:02:00Z">
              <w:r w:rsidDel="007D446A">
                <w:delText>0</w:delText>
              </w:r>
            </w:del>
          </w:p>
        </w:tc>
        <w:tc>
          <w:tcPr>
            <w:tcW w:w="0" w:type="auto"/>
          </w:tcPr>
          <w:p w14:paraId="1D095E9F" w14:textId="4AE090D9" w:rsidR="00A4478A" w:rsidDel="007D446A" w:rsidRDefault="004A0387">
            <w:pPr>
              <w:pStyle w:val="Compact"/>
              <w:keepNext/>
              <w:keepLines/>
              <w:spacing w:before="200" w:after="0"/>
              <w:jc w:val="right"/>
              <w:outlineLvl w:val="1"/>
              <w:rPr>
                <w:del w:id="1748" w:author="Tim Tørnes Pedersen" w:date="2021-11-18T18:02:00Z"/>
              </w:rPr>
              <w:pPrChange w:id="1749" w:author="Tim Tørnes Pedersen" w:date="2021-11-18T18:02:00Z">
                <w:pPr>
                  <w:pStyle w:val="Compact"/>
                  <w:jc w:val="right"/>
                </w:pPr>
              </w:pPrChange>
            </w:pPr>
            <w:del w:id="1750" w:author="Tim Tørnes Pedersen" w:date="2021-11-18T18:02:00Z">
              <w:r w:rsidDel="007D446A">
                <w:delText>100</w:delText>
              </w:r>
            </w:del>
          </w:p>
        </w:tc>
      </w:tr>
      <w:tr w:rsidR="00A4478A" w:rsidDel="007D446A" w14:paraId="576F39E1" w14:textId="17E73303">
        <w:trPr>
          <w:del w:id="1751" w:author="Tim Tørnes Pedersen" w:date="2021-11-18T18:02:00Z"/>
        </w:trPr>
        <w:tc>
          <w:tcPr>
            <w:tcW w:w="0" w:type="auto"/>
          </w:tcPr>
          <w:p w14:paraId="401F610D" w14:textId="6F4D156A" w:rsidR="00A4478A" w:rsidDel="007D446A" w:rsidRDefault="004A0387">
            <w:pPr>
              <w:pStyle w:val="Compact"/>
              <w:keepNext/>
              <w:keepLines/>
              <w:spacing w:before="200" w:after="0"/>
              <w:outlineLvl w:val="1"/>
              <w:rPr>
                <w:del w:id="1752" w:author="Tim Tørnes Pedersen" w:date="2021-11-18T18:02:00Z"/>
              </w:rPr>
              <w:pPrChange w:id="1753" w:author="Tim Tørnes Pedersen" w:date="2021-11-18T18:02:00Z">
                <w:pPr>
                  <w:pStyle w:val="Compact"/>
                </w:pPr>
              </w:pPrChange>
            </w:pPr>
            <w:del w:id="1754" w:author="Tim Tørnes Pedersen" w:date="2021-11-18T18:02:00Z">
              <w:r w:rsidDel="007D446A">
                <w:delText>Battery inverter</w:delText>
              </w:r>
            </w:del>
          </w:p>
        </w:tc>
        <w:tc>
          <w:tcPr>
            <w:tcW w:w="0" w:type="auto"/>
          </w:tcPr>
          <w:p w14:paraId="0EDB0811" w14:textId="31E5D525" w:rsidR="00A4478A" w:rsidDel="007D446A" w:rsidRDefault="004A0387">
            <w:pPr>
              <w:pStyle w:val="Compact"/>
              <w:keepNext/>
              <w:keepLines/>
              <w:spacing w:before="200" w:after="0"/>
              <w:jc w:val="right"/>
              <w:outlineLvl w:val="1"/>
              <w:rPr>
                <w:del w:id="1755" w:author="Tim Tørnes Pedersen" w:date="2021-11-18T18:02:00Z"/>
              </w:rPr>
              <w:pPrChange w:id="1756" w:author="Tim Tørnes Pedersen" w:date="2021-11-18T18:02:00Z">
                <w:pPr>
                  <w:pStyle w:val="Compact"/>
                  <w:jc w:val="right"/>
                </w:pPr>
              </w:pPrChange>
            </w:pPr>
            <w:del w:id="1757" w:author="Tim Tørnes Pedersen" w:date="2021-11-18T18:02:00Z">
              <w:r w:rsidDel="007D446A">
                <w:delText>160.0</w:delText>
              </w:r>
            </w:del>
          </w:p>
        </w:tc>
        <w:tc>
          <w:tcPr>
            <w:tcW w:w="0" w:type="auto"/>
          </w:tcPr>
          <w:p w14:paraId="03D12D93" w14:textId="724B8BE5" w:rsidR="00A4478A" w:rsidDel="007D446A" w:rsidRDefault="004A0387">
            <w:pPr>
              <w:pStyle w:val="Compact"/>
              <w:keepNext/>
              <w:keepLines/>
              <w:spacing w:before="200" w:after="0"/>
              <w:jc w:val="right"/>
              <w:outlineLvl w:val="1"/>
              <w:rPr>
                <w:del w:id="1758" w:author="Tim Tørnes Pedersen" w:date="2021-11-18T18:02:00Z"/>
              </w:rPr>
              <w:pPrChange w:id="1759" w:author="Tim Tørnes Pedersen" w:date="2021-11-18T18:02:00Z">
                <w:pPr>
                  <w:pStyle w:val="Compact"/>
                  <w:jc w:val="right"/>
                </w:pPr>
              </w:pPrChange>
            </w:pPr>
            <w:del w:id="1760" w:author="Tim Tørnes Pedersen" w:date="2021-11-18T18:02:00Z">
              <w:r w:rsidDel="007D446A">
                <w:delText>0.34</w:delText>
              </w:r>
            </w:del>
          </w:p>
        </w:tc>
        <w:tc>
          <w:tcPr>
            <w:tcW w:w="0" w:type="auto"/>
          </w:tcPr>
          <w:p w14:paraId="0ACE1920" w14:textId="379257D7" w:rsidR="00A4478A" w:rsidDel="007D446A" w:rsidRDefault="004A0387">
            <w:pPr>
              <w:pStyle w:val="Compact"/>
              <w:keepNext/>
              <w:keepLines/>
              <w:spacing w:before="200" w:after="0"/>
              <w:jc w:val="right"/>
              <w:outlineLvl w:val="1"/>
              <w:rPr>
                <w:del w:id="1761" w:author="Tim Tørnes Pedersen" w:date="2021-11-18T18:02:00Z"/>
              </w:rPr>
              <w:pPrChange w:id="1762" w:author="Tim Tørnes Pedersen" w:date="2021-11-18T18:02:00Z">
                <w:pPr>
                  <w:pStyle w:val="Compact"/>
                  <w:jc w:val="right"/>
                </w:pPr>
              </w:pPrChange>
            </w:pPr>
            <w:del w:id="1763" w:author="Tim Tørnes Pedersen" w:date="2021-11-18T18:02:00Z">
              <w:r w:rsidDel="007D446A">
                <w:delText>0</w:delText>
              </w:r>
            </w:del>
          </w:p>
        </w:tc>
        <w:tc>
          <w:tcPr>
            <w:tcW w:w="0" w:type="auto"/>
          </w:tcPr>
          <w:p w14:paraId="1FA6A75C" w14:textId="3C18A10D" w:rsidR="00A4478A" w:rsidDel="007D446A" w:rsidRDefault="004A0387">
            <w:pPr>
              <w:pStyle w:val="Compact"/>
              <w:keepNext/>
              <w:keepLines/>
              <w:spacing w:before="200" w:after="0"/>
              <w:jc w:val="right"/>
              <w:outlineLvl w:val="1"/>
              <w:rPr>
                <w:del w:id="1764" w:author="Tim Tørnes Pedersen" w:date="2021-11-18T18:02:00Z"/>
              </w:rPr>
              <w:pPrChange w:id="1765" w:author="Tim Tørnes Pedersen" w:date="2021-11-18T18:02:00Z">
                <w:pPr>
                  <w:pStyle w:val="Compact"/>
                  <w:jc w:val="right"/>
                </w:pPr>
              </w:pPrChange>
            </w:pPr>
            <w:del w:id="1766" w:author="Tim Tørnes Pedersen" w:date="2021-11-18T18:02:00Z">
              <w:r w:rsidDel="007D446A">
                <w:delText>25</w:delText>
              </w:r>
            </w:del>
          </w:p>
        </w:tc>
      </w:tr>
      <w:tr w:rsidR="00A4478A" w:rsidDel="007D446A" w14:paraId="6C0AF2EC" w14:textId="4C1376B4">
        <w:trPr>
          <w:del w:id="1767" w:author="Tim Tørnes Pedersen" w:date="2021-11-18T18:02:00Z"/>
        </w:trPr>
        <w:tc>
          <w:tcPr>
            <w:tcW w:w="0" w:type="auto"/>
          </w:tcPr>
          <w:p w14:paraId="610C5530" w14:textId="65621DD8" w:rsidR="00A4478A" w:rsidDel="007D446A" w:rsidRDefault="004A0387">
            <w:pPr>
              <w:pStyle w:val="Compact"/>
              <w:keepNext/>
              <w:keepLines/>
              <w:spacing w:before="200" w:after="0"/>
              <w:outlineLvl w:val="1"/>
              <w:rPr>
                <w:del w:id="1768" w:author="Tim Tørnes Pedersen" w:date="2021-11-18T18:02:00Z"/>
              </w:rPr>
              <w:pPrChange w:id="1769" w:author="Tim Tørnes Pedersen" w:date="2021-11-18T18:02:00Z">
                <w:pPr>
                  <w:pStyle w:val="Compact"/>
                </w:pPr>
              </w:pPrChange>
            </w:pPr>
            <w:del w:id="1770" w:author="Tim Tørnes Pedersen" w:date="2021-11-18T18:02:00Z">
              <w:r w:rsidDel="007D446A">
                <w:delText>Battery storage</w:delText>
              </w:r>
            </w:del>
          </w:p>
        </w:tc>
        <w:tc>
          <w:tcPr>
            <w:tcW w:w="0" w:type="auto"/>
          </w:tcPr>
          <w:p w14:paraId="312CF438" w14:textId="61A31331" w:rsidR="00A4478A" w:rsidDel="007D446A" w:rsidRDefault="004A0387">
            <w:pPr>
              <w:pStyle w:val="Compact"/>
              <w:keepNext/>
              <w:keepLines/>
              <w:spacing w:before="200" w:after="0"/>
              <w:jc w:val="right"/>
              <w:outlineLvl w:val="1"/>
              <w:rPr>
                <w:del w:id="1771" w:author="Tim Tørnes Pedersen" w:date="2021-11-18T18:02:00Z"/>
              </w:rPr>
              <w:pPrChange w:id="1772" w:author="Tim Tørnes Pedersen" w:date="2021-11-18T18:02:00Z">
                <w:pPr>
                  <w:pStyle w:val="Compact"/>
                  <w:jc w:val="right"/>
                </w:pPr>
              </w:pPrChange>
            </w:pPr>
            <w:del w:id="1773" w:author="Tim Tørnes Pedersen" w:date="2021-11-18T18:02:00Z">
              <w:r w:rsidDel="007D446A">
                <w:delText>142.0**</w:delText>
              </w:r>
            </w:del>
          </w:p>
        </w:tc>
        <w:tc>
          <w:tcPr>
            <w:tcW w:w="0" w:type="auto"/>
          </w:tcPr>
          <w:p w14:paraId="24A1E3C2" w14:textId="2D985734" w:rsidR="00A4478A" w:rsidDel="007D446A" w:rsidRDefault="004A0387">
            <w:pPr>
              <w:pStyle w:val="Compact"/>
              <w:keepNext/>
              <w:keepLines/>
              <w:spacing w:before="200" w:after="0"/>
              <w:jc w:val="right"/>
              <w:outlineLvl w:val="1"/>
              <w:rPr>
                <w:del w:id="1774" w:author="Tim Tørnes Pedersen" w:date="2021-11-18T18:02:00Z"/>
              </w:rPr>
              <w:pPrChange w:id="1775" w:author="Tim Tørnes Pedersen" w:date="2021-11-18T18:02:00Z">
                <w:pPr>
                  <w:pStyle w:val="Compact"/>
                  <w:jc w:val="right"/>
                </w:pPr>
              </w:pPrChange>
            </w:pPr>
            <w:del w:id="1776" w:author="Tim Tørnes Pedersen" w:date="2021-11-18T18:02:00Z">
              <w:r w:rsidDel="007D446A">
                <w:delText>0</w:delText>
              </w:r>
            </w:del>
          </w:p>
        </w:tc>
        <w:tc>
          <w:tcPr>
            <w:tcW w:w="0" w:type="auto"/>
          </w:tcPr>
          <w:p w14:paraId="71AB5407" w14:textId="2F36C1D9" w:rsidR="00A4478A" w:rsidDel="007D446A" w:rsidRDefault="004A0387">
            <w:pPr>
              <w:pStyle w:val="Compact"/>
              <w:keepNext/>
              <w:keepLines/>
              <w:spacing w:before="200" w:after="0"/>
              <w:jc w:val="right"/>
              <w:outlineLvl w:val="1"/>
              <w:rPr>
                <w:del w:id="1777" w:author="Tim Tørnes Pedersen" w:date="2021-11-18T18:02:00Z"/>
              </w:rPr>
              <w:pPrChange w:id="1778" w:author="Tim Tørnes Pedersen" w:date="2021-11-18T18:02:00Z">
                <w:pPr>
                  <w:pStyle w:val="Compact"/>
                  <w:jc w:val="right"/>
                </w:pPr>
              </w:pPrChange>
            </w:pPr>
            <w:del w:id="1779" w:author="Tim Tørnes Pedersen" w:date="2021-11-18T18:02:00Z">
              <w:r w:rsidDel="007D446A">
                <w:delText>0</w:delText>
              </w:r>
            </w:del>
          </w:p>
        </w:tc>
        <w:tc>
          <w:tcPr>
            <w:tcW w:w="0" w:type="auto"/>
          </w:tcPr>
          <w:p w14:paraId="54C3867B" w14:textId="341606E6" w:rsidR="00A4478A" w:rsidDel="007D446A" w:rsidRDefault="004A0387">
            <w:pPr>
              <w:pStyle w:val="Compact"/>
              <w:keepNext/>
              <w:keepLines/>
              <w:spacing w:before="200" w:after="0"/>
              <w:jc w:val="right"/>
              <w:outlineLvl w:val="1"/>
              <w:rPr>
                <w:del w:id="1780" w:author="Tim Tørnes Pedersen" w:date="2021-11-18T18:02:00Z"/>
              </w:rPr>
              <w:pPrChange w:id="1781" w:author="Tim Tørnes Pedersen" w:date="2021-11-18T18:02:00Z">
                <w:pPr>
                  <w:pStyle w:val="Compact"/>
                  <w:jc w:val="right"/>
                </w:pPr>
              </w:pPrChange>
            </w:pPr>
            <w:del w:id="1782" w:author="Tim Tørnes Pedersen" w:date="2021-11-18T18:02:00Z">
              <w:r w:rsidDel="007D446A">
                <w:delText>25</w:delText>
              </w:r>
            </w:del>
          </w:p>
        </w:tc>
      </w:tr>
      <w:tr w:rsidR="00A4478A" w:rsidDel="007D446A" w14:paraId="7979F2DB" w14:textId="783F709C">
        <w:trPr>
          <w:del w:id="1783" w:author="Tim Tørnes Pedersen" w:date="2021-11-18T18:02:00Z"/>
        </w:trPr>
        <w:tc>
          <w:tcPr>
            <w:tcW w:w="0" w:type="auto"/>
          </w:tcPr>
          <w:p w14:paraId="7B164A8E" w14:textId="03A428DD" w:rsidR="00A4478A" w:rsidDel="007D446A" w:rsidRDefault="004A0387">
            <w:pPr>
              <w:pStyle w:val="Compact"/>
              <w:keepNext/>
              <w:keepLines/>
              <w:spacing w:before="200" w:after="0"/>
              <w:outlineLvl w:val="1"/>
              <w:rPr>
                <w:del w:id="1784" w:author="Tim Tørnes Pedersen" w:date="2021-11-18T18:02:00Z"/>
              </w:rPr>
              <w:pPrChange w:id="1785" w:author="Tim Tørnes Pedersen" w:date="2021-11-18T18:02:00Z">
                <w:pPr>
                  <w:pStyle w:val="Compact"/>
                </w:pPr>
              </w:pPrChange>
            </w:pPr>
            <w:del w:id="1786" w:author="Tim Tørnes Pedersen" w:date="2021-11-18T18:02:00Z">
              <w:r w:rsidDel="007D446A">
                <w:delText>* Eur/MW/km</w:delText>
              </w:r>
            </w:del>
          </w:p>
        </w:tc>
        <w:tc>
          <w:tcPr>
            <w:tcW w:w="0" w:type="auto"/>
          </w:tcPr>
          <w:p w14:paraId="21372F7C" w14:textId="4BC0490D" w:rsidR="00A4478A" w:rsidDel="007D446A" w:rsidRDefault="00A4478A">
            <w:pPr>
              <w:keepNext/>
              <w:keepLines/>
              <w:spacing w:before="200" w:after="0"/>
              <w:outlineLvl w:val="1"/>
              <w:rPr>
                <w:del w:id="1787" w:author="Tim Tørnes Pedersen" w:date="2021-11-18T18:02:00Z"/>
              </w:rPr>
              <w:pPrChange w:id="1788" w:author="Tim Tørnes Pedersen" w:date="2021-11-18T18:02:00Z">
                <w:pPr/>
              </w:pPrChange>
            </w:pPr>
          </w:p>
        </w:tc>
        <w:tc>
          <w:tcPr>
            <w:tcW w:w="0" w:type="auto"/>
          </w:tcPr>
          <w:p w14:paraId="5D25724D" w14:textId="2ABF5C5A" w:rsidR="00A4478A" w:rsidDel="007D446A" w:rsidRDefault="00A4478A">
            <w:pPr>
              <w:keepNext/>
              <w:keepLines/>
              <w:spacing w:before="200" w:after="0"/>
              <w:outlineLvl w:val="1"/>
              <w:rPr>
                <w:del w:id="1789" w:author="Tim Tørnes Pedersen" w:date="2021-11-18T18:02:00Z"/>
              </w:rPr>
              <w:pPrChange w:id="1790" w:author="Tim Tørnes Pedersen" w:date="2021-11-18T18:02:00Z">
                <w:pPr/>
              </w:pPrChange>
            </w:pPr>
          </w:p>
        </w:tc>
        <w:tc>
          <w:tcPr>
            <w:tcW w:w="0" w:type="auto"/>
          </w:tcPr>
          <w:p w14:paraId="009ECE0A" w14:textId="0A46C05D" w:rsidR="00A4478A" w:rsidDel="007D446A" w:rsidRDefault="00A4478A">
            <w:pPr>
              <w:keepNext/>
              <w:keepLines/>
              <w:spacing w:before="200" w:after="0"/>
              <w:outlineLvl w:val="1"/>
              <w:rPr>
                <w:del w:id="1791" w:author="Tim Tørnes Pedersen" w:date="2021-11-18T18:02:00Z"/>
              </w:rPr>
              <w:pPrChange w:id="1792" w:author="Tim Tørnes Pedersen" w:date="2021-11-18T18:02:00Z">
                <w:pPr/>
              </w:pPrChange>
            </w:pPr>
          </w:p>
        </w:tc>
        <w:tc>
          <w:tcPr>
            <w:tcW w:w="0" w:type="auto"/>
          </w:tcPr>
          <w:p w14:paraId="675315D8" w14:textId="574E7731" w:rsidR="00A4478A" w:rsidDel="007D446A" w:rsidRDefault="00A4478A">
            <w:pPr>
              <w:keepNext/>
              <w:keepLines/>
              <w:spacing w:before="200" w:after="0"/>
              <w:outlineLvl w:val="1"/>
              <w:rPr>
                <w:del w:id="1793" w:author="Tim Tørnes Pedersen" w:date="2021-11-18T18:02:00Z"/>
              </w:rPr>
              <w:pPrChange w:id="1794" w:author="Tim Tørnes Pedersen" w:date="2021-11-18T18:02:00Z">
                <w:pPr/>
              </w:pPrChange>
            </w:pPr>
          </w:p>
        </w:tc>
      </w:tr>
      <w:tr w:rsidR="00A4478A" w:rsidDel="007D446A" w14:paraId="1B166251" w14:textId="324FC2B1">
        <w:trPr>
          <w:del w:id="1795" w:author="Tim Tørnes Pedersen" w:date="2021-11-18T18:02:00Z"/>
        </w:trPr>
        <w:tc>
          <w:tcPr>
            <w:tcW w:w="0" w:type="auto"/>
          </w:tcPr>
          <w:p w14:paraId="5666BCBC" w14:textId="29C5D9EC" w:rsidR="00A4478A" w:rsidDel="007D446A" w:rsidRDefault="004A0387">
            <w:pPr>
              <w:pStyle w:val="Compact"/>
              <w:keepNext/>
              <w:keepLines/>
              <w:spacing w:before="200" w:after="0"/>
              <w:outlineLvl w:val="1"/>
              <w:rPr>
                <w:del w:id="1796" w:author="Tim Tørnes Pedersen" w:date="2021-11-18T18:02:00Z"/>
              </w:rPr>
              <w:pPrChange w:id="1797" w:author="Tim Tørnes Pedersen" w:date="2021-11-18T18:02:00Z">
                <w:pPr>
                  <w:pStyle w:val="Compact"/>
                </w:pPr>
              </w:pPrChange>
            </w:pPr>
            <w:del w:id="1798" w:author="Tim Tørnes Pedersen" w:date="2021-11-18T18:02:00Z">
              <w:r w:rsidDel="007D446A">
                <w:delText>** Eur/kWh</w:delText>
              </w:r>
            </w:del>
          </w:p>
        </w:tc>
        <w:tc>
          <w:tcPr>
            <w:tcW w:w="0" w:type="auto"/>
          </w:tcPr>
          <w:p w14:paraId="3E6357D5" w14:textId="2645F56C" w:rsidR="00A4478A" w:rsidDel="007D446A" w:rsidRDefault="00A4478A">
            <w:pPr>
              <w:keepNext/>
              <w:keepLines/>
              <w:spacing w:before="200" w:after="0"/>
              <w:outlineLvl w:val="1"/>
              <w:rPr>
                <w:del w:id="1799" w:author="Tim Tørnes Pedersen" w:date="2021-11-18T18:02:00Z"/>
              </w:rPr>
              <w:pPrChange w:id="1800" w:author="Tim Tørnes Pedersen" w:date="2021-11-18T18:02:00Z">
                <w:pPr/>
              </w:pPrChange>
            </w:pPr>
          </w:p>
        </w:tc>
        <w:tc>
          <w:tcPr>
            <w:tcW w:w="0" w:type="auto"/>
          </w:tcPr>
          <w:p w14:paraId="042D5090" w14:textId="64E4FD09" w:rsidR="00A4478A" w:rsidDel="007D446A" w:rsidRDefault="00A4478A">
            <w:pPr>
              <w:keepNext/>
              <w:keepLines/>
              <w:spacing w:before="200" w:after="0"/>
              <w:outlineLvl w:val="1"/>
              <w:rPr>
                <w:del w:id="1801" w:author="Tim Tørnes Pedersen" w:date="2021-11-18T18:02:00Z"/>
              </w:rPr>
              <w:pPrChange w:id="1802" w:author="Tim Tørnes Pedersen" w:date="2021-11-18T18:02:00Z">
                <w:pPr/>
              </w:pPrChange>
            </w:pPr>
          </w:p>
        </w:tc>
        <w:tc>
          <w:tcPr>
            <w:tcW w:w="0" w:type="auto"/>
          </w:tcPr>
          <w:p w14:paraId="5978510B" w14:textId="3FCC2314" w:rsidR="00A4478A" w:rsidDel="007D446A" w:rsidRDefault="00A4478A">
            <w:pPr>
              <w:keepNext/>
              <w:keepLines/>
              <w:spacing w:before="200" w:after="0"/>
              <w:outlineLvl w:val="1"/>
              <w:rPr>
                <w:del w:id="1803" w:author="Tim Tørnes Pedersen" w:date="2021-11-18T18:02:00Z"/>
              </w:rPr>
              <w:pPrChange w:id="1804" w:author="Tim Tørnes Pedersen" w:date="2021-11-18T18:02:00Z">
                <w:pPr/>
              </w:pPrChange>
            </w:pPr>
          </w:p>
        </w:tc>
        <w:tc>
          <w:tcPr>
            <w:tcW w:w="0" w:type="auto"/>
          </w:tcPr>
          <w:p w14:paraId="77C9FDB1" w14:textId="156A83D2" w:rsidR="00A4478A" w:rsidDel="007D446A" w:rsidRDefault="00A4478A">
            <w:pPr>
              <w:keepNext/>
              <w:keepLines/>
              <w:spacing w:before="200" w:after="0"/>
              <w:outlineLvl w:val="1"/>
              <w:rPr>
                <w:del w:id="1805" w:author="Tim Tørnes Pedersen" w:date="2021-11-18T18:02:00Z"/>
              </w:rPr>
              <w:pPrChange w:id="1806" w:author="Tim Tørnes Pedersen" w:date="2021-11-18T18:02:00Z">
                <w:pPr/>
              </w:pPrChange>
            </w:pPr>
          </w:p>
        </w:tc>
      </w:tr>
    </w:tbl>
    <w:p w14:paraId="44C6905F" w14:textId="6F34C2DF" w:rsidR="00A4478A" w:rsidDel="007D446A" w:rsidRDefault="004A0387">
      <w:pPr>
        <w:pStyle w:val="TableCaption"/>
        <w:keepLines/>
        <w:spacing w:before="200" w:after="0"/>
        <w:outlineLvl w:val="1"/>
        <w:rPr>
          <w:del w:id="1807" w:author="Tim Tørnes Pedersen" w:date="2021-11-18T18:02:00Z"/>
        </w:rPr>
        <w:pPrChange w:id="1808" w:author="Tim Tørnes Pedersen" w:date="2021-11-18T18:02:00Z">
          <w:pPr>
            <w:pStyle w:val="TableCaption"/>
          </w:pPr>
        </w:pPrChange>
      </w:pPr>
      <w:bookmarkStart w:id="1809" w:name="tab:tech_data"/>
      <w:bookmarkEnd w:id="1478"/>
      <w:del w:id="1810" w:author="Tim Tørnes Pedersen" w:date="2021-11-18T18:02:00Z">
        <w:r w:rsidDel="007D446A">
          <w:delText>Technology data</w:delText>
        </w:r>
      </w:del>
    </w:p>
    <w:tbl>
      <w:tblPr>
        <w:tblStyle w:val="Table"/>
        <w:tblW w:w="0" w:type="pct"/>
        <w:tblLook w:val="0000" w:firstRow="0" w:lastRow="0" w:firstColumn="0" w:lastColumn="0" w:noHBand="0" w:noVBand="0"/>
      </w:tblPr>
      <w:tblGrid>
        <w:gridCol w:w="1868"/>
        <w:gridCol w:w="1217"/>
        <w:gridCol w:w="1479"/>
      </w:tblGrid>
      <w:tr w:rsidR="00A4478A" w:rsidDel="007D446A" w14:paraId="3604C345" w14:textId="54AB44CF">
        <w:trPr>
          <w:del w:id="1811" w:author="Tim Tørnes Pedersen" w:date="2021-11-18T18:02:00Z"/>
        </w:trPr>
        <w:tc>
          <w:tcPr>
            <w:tcW w:w="0" w:type="auto"/>
          </w:tcPr>
          <w:p w14:paraId="109D6947" w14:textId="5EAE556B" w:rsidR="00A4478A" w:rsidDel="007D446A" w:rsidRDefault="004A0387">
            <w:pPr>
              <w:pStyle w:val="Compact"/>
              <w:keepNext/>
              <w:keepLines/>
              <w:spacing w:before="200" w:after="0"/>
              <w:outlineLvl w:val="1"/>
              <w:rPr>
                <w:del w:id="1812" w:author="Tim Tørnes Pedersen" w:date="2021-11-18T18:02:00Z"/>
              </w:rPr>
              <w:pPrChange w:id="1813" w:author="Tim Tørnes Pedersen" w:date="2021-11-18T18:02:00Z">
                <w:pPr>
                  <w:pStyle w:val="Compact"/>
                </w:pPr>
              </w:pPrChange>
            </w:pPr>
            <w:del w:id="1814" w:author="Tim Tørnes Pedersen" w:date="2021-11-18T18:02:00Z">
              <w:r w:rsidDel="007D446A">
                <w:delText>Technology</w:delText>
              </w:r>
            </w:del>
          </w:p>
        </w:tc>
        <w:tc>
          <w:tcPr>
            <w:tcW w:w="0" w:type="auto"/>
          </w:tcPr>
          <w:p w14:paraId="01DC7754" w14:textId="36E1F720" w:rsidR="00A4478A" w:rsidDel="007D446A" w:rsidRDefault="004A0387">
            <w:pPr>
              <w:pStyle w:val="Compact"/>
              <w:keepNext/>
              <w:keepLines/>
              <w:spacing w:before="200" w:after="0"/>
              <w:outlineLvl w:val="1"/>
              <w:rPr>
                <w:del w:id="1815" w:author="Tim Tørnes Pedersen" w:date="2021-11-18T18:02:00Z"/>
              </w:rPr>
              <w:pPrChange w:id="1816" w:author="Tim Tørnes Pedersen" w:date="2021-11-18T18:02:00Z">
                <w:pPr>
                  <w:pStyle w:val="Compact"/>
                </w:pPr>
              </w:pPrChange>
            </w:pPr>
            <w:del w:id="1817" w:author="Tim Tørnes Pedersen" w:date="2021-11-18T18:02:00Z">
              <w:r w:rsidDel="007D446A">
                <w:delText>Efficiency</w:delText>
              </w:r>
            </w:del>
          </w:p>
        </w:tc>
        <w:tc>
          <w:tcPr>
            <w:tcW w:w="0" w:type="auto"/>
          </w:tcPr>
          <w:p w14:paraId="01DA7D47" w14:textId="3EF19343" w:rsidR="00A4478A" w:rsidDel="007D446A" w:rsidRDefault="004A0387">
            <w:pPr>
              <w:pStyle w:val="Compact"/>
              <w:keepNext/>
              <w:keepLines/>
              <w:spacing w:before="200" w:after="0"/>
              <w:outlineLvl w:val="1"/>
              <w:rPr>
                <w:del w:id="1818" w:author="Tim Tørnes Pedersen" w:date="2021-11-18T18:02:00Z"/>
              </w:rPr>
              <w:pPrChange w:id="1819" w:author="Tim Tørnes Pedersen" w:date="2021-11-18T18:02:00Z">
                <w:pPr>
                  <w:pStyle w:val="Compact"/>
                </w:pPr>
              </w:pPrChange>
            </w:pPr>
            <w:del w:id="1820" w:author="Tim Tørnes Pedersen" w:date="2021-11-18T18:02:00Z">
              <w:r w:rsidDel="007D446A">
                <w:delText>Emissions</w:delText>
              </w:r>
            </w:del>
          </w:p>
        </w:tc>
      </w:tr>
      <w:tr w:rsidR="00A4478A" w:rsidDel="007D446A" w14:paraId="477AA5EA" w14:textId="62B413A3">
        <w:trPr>
          <w:del w:id="1821" w:author="Tim Tørnes Pedersen" w:date="2021-11-18T18:02:00Z"/>
        </w:trPr>
        <w:tc>
          <w:tcPr>
            <w:tcW w:w="0" w:type="auto"/>
          </w:tcPr>
          <w:p w14:paraId="6FC3FA90" w14:textId="497BA060" w:rsidR="00A4478A" w:rsidDel="007D446A" w:rsidRDefault="00A4478A">
            <w:pPr>
              <w:keepNext/>
              <w:keepLines/>
              <w:spacing w:before="200" w:after="0"/>
              <w:outlineLvl w:val="1"/>
              <w:rPr>
                <w:del w:id="1822" w:author="Tim Tørnes Pedersen" w:date="2021-11-18T18:02:00Z"/>
              </w:rPr>
              <w:pPrChange w:id="1823" w:author="Tim Tørnes Pedersen" w:date="2021-11-18T18:02:00Z">
                <w:pPr/>
              </w:pPrChange>
            </w:pPr>
          </w:p>
        </w:tc>
        <w:tc>
          <w:tcPr>
            <w:tcW w:w="0" w:type="auto"/>
          </w:tcPr>
          <w:p w14:paraId="4C7049F7" w14:textId="56D50243" w:rsidR="00A4478A" w:rsidDel="007D446A" w:rsidRDefault="004A0387">
            <w:pPr>
              <w:pStyle w:val="Compact"/>
              <w:keepNext/>
              <w:keepLines/>
              <w:spacing w:before="200" w:after="0"/>
              <w:outlineLvl w:val="1"/>
              <w:rPr>
                <w:del w:id="1824" w:author="Tim Tørnes Pedersen" w:date="2021-11-18T18:02:00Z"/>
              </w:rPr>
              <w:pPrChange w:id="1825" w:author="Tim Tørnes Pedersen" w:date="2021-11-18T18:02:00Z">
                <w:pPr>
                  <w:pStyle w:val="Compact"/>
                </w:pPr>
              </w:pPrChange>
            </w:pPr>
            <w:del w:id="1826" w:author="Tim Tørnes Pedersen" w:date="2021-11-18T18:02:00Z">
              <w:r w:rsidDel="007D446A">
                <w:delText>%</w:delText>
              </w:r>
            </w:del>
          </w:p>
        </w:tc>
        <w:tc>
          <w:tcPr>
            <w:tcW w:w="0" w:type="auto"/>
          </w:tcPr>
          <w:p w14:paraId="0AD2790D" w14:textId="05D54B3D" w:rsidR="00A4478A" w:rsidDel="007D446A" w:rsidRDefault="004A0387">
            <w:pPr>
              <w:pStyle w:val="Compact"/>
              <w:keepNext/>
              <w:keepLines/>
              <w:spacing w:before="200" w:after="0"/>
              <w:outlineLvl w:val="1"/>
              <w:rPr>
                <w:del w:id="1827" w:author="Tim Tørnes Pedersen" w:date="2021-11-18T18:02:00Z"/>
              </w:rPr>
              <w:pPrChange w:id="1828" w:author="Tim Tørnes Pedersen" w:date="2021-11-18T18:02:00Z">
                <w:pPr>
                  <w:pStyle w:val="Compact"/>
                </w:pPr>
              </w:pPrChange>
            </w:pPr>
            <w:del w:id="1829" w:author="Tim Tørnes Pedersen" w:date="2021-11-18T18:02:00Z">
              <w:r w:rsidDel="007D446A">
                <w:delText>T CO</w:delText>
              </w:r>
            </w:del>
            <m:oMath>
              <m:sSub>
                <m:sSubPr>
                  <m:ctrlPr>
                    <w:del w:id="1830" w:author="Tim Tørnes Pedersen" w:date="2021-11-18T18:02:00Z">
                      <w:rPr>
                        <w:rFonts w:ascii="Cambria Math" w:hAnsi="Cambria Math"/>
                      </w:rPr>
                    </w:del>
                  </m:ctrlPr>
                </m:sSubPr>
                <m:e>
                  <m:r>
                    <w:del w:id="1831" w:author="Tim Tørnes Pedersen" w:date="2021-11-18T18:02:00Z">
                      <w:rPr>
                        <w:rFonts w:ascii="Cambria Math" w:hAnsi="Cambria Math"/>
                      </w:rPr>
                      <m:t>​</m:t>
                    </w:del>
                  </m:r>
                </m:e>
                <m:sub>
                  <m:r>
                    <w:del w:id="1832" w:author="Tim Tørnes Pedersen" w:date="2021-11-18T18:02:00Z">
                      <w:rPr>
                        <w:rFonts w:ascii="Cambria Math" w:hAnsi="Cambria Math"/>
                      </w:rPr>
                      <m:t>2</m:t>
                    </w:del>
                  </m:r>
                </m:sub>
              </m:sSub>
            </m:oMath>
            <w:del w:id="1833" w:author="Tim Tørnes Pedersen" w:date="2021-11-18T18:02:00Z">
              <w:r w:rsidDel="007D446A">
                <w:delText>/MWh</w:delText>
              </w:r>
            </w:del>
          </w:p>
        </w:tc>
      </w:tr>
      <w:tr w:rsidR="00A4478A" w:rsidDel="007D446A" w14:paraId="4B96D61A" w14:textId="37BF50EE">
        <w:trPr>
          <w:del w:id="1834" w:author="Tim Tørnes Pedersen" w:date="2021-11-18T18:02:00Z"/>
        </w:trPr>
        <w:tc>
          <w:tcPr>
            <w:tcW w:w="0" w:type="auto"/>
          </w:tcPr>
          <w:p w14:paraId="473BD2B5" w14:textId="218D1E3B" w:rsidR="00A4478A" w:rsidDel="007D446A" w:rsidRDefault="004A0387">
            <w:pPr>
              <w:pStyle w:val="Compact"/>
              <w:keepNext/>
              <w:keepLines/>
              <w:spacing w:before="200" w:after="0"/>
              <w:outlineLvl w:val="1"/>
              <w:rPr>
                <w:del w:id="1835" w:author="Tim Tørnes Pedersen" w:date="2021-11-18T18:02:00Z"/>
              </w:rPr>
              <w:pPrChange w:id="1836" w:author="Tim Tørnes Pedersen" w:date="2021-11-18T18:02:00Z">
                <w:pPr>
                  <w:pStyle w:val="Compact"/>
                </w:pPr>
              </w:pPrChange>
            </w:pPr>
            <w:del w:id="1837" w:author="Tim Tørnes Pedersen" w:date="2021-11-18T18:02:00Z">
              <w:r w:rsidDel="007D446A">
                <w:delText>OCGT</w:delText>
              </w:r>
            </w:del>
          </w:p>
        </w:tc>
        <w:tc>
          <w:tcPr>
            <w:tcW w:w="0" w:type="auto"/>
          </w:tcPr>
          <w:p w14:paraId="5D0F3548" w14:textId="0F34B804" w:rsidR="00A4478A" w:rsidDel="007D446A" w:rsidRDefault="004A0387">
            <w:pPr>
              <w:pStyle w:val="Compact"/>
              <w:keepNext/>
              <w:keepLines/>
              <w:spacing w:before="200" w:after="0"/>
              <w:outlineLvl w:val="1"/>
              <w:rPr>
                <w:del w:id="1838" w:author="Tim Tørnes Pedersen" w:date="2021-11-18T18:02:00Z"/>
              </w:rPr>
              <w:pPrChange w:id="1839" w:author="Tim Tørnes Pedersen" w:date="2021-11-18T18:02:00Z">
                <w:pPr>
                  <w:pStyle w:val="Compact"/>
                </w:pPr>
              </w:pPrChange>
            </w:pPr>
            <w:del w:id="1840" w:author="Tim Tørnes Pedersen" w:date="2021-11-18T18:02:00Z">
              <w:r w:rsidDel="007D446A">
                <w:delText>41</w:delText>
              </w:r>
            </w:del>
          </w:p>
        </w:tc>
        <w:tc>
          <w:tcPr>
            <w:tcW w:w="0" w:type="auto"/>
          </w:tcPr>
          <w:p w14:paraId="2B7BE898" w14:textId="0D3EA7FD" w:rsidR="00A4478A" w:rsidDel="007D446A" w:rsidRDefault="004A0387">
            <w:pPr>
              <w:pStyle w:val="Compact"/>
              <w:keepNext/>
              <w:keepLines/>
              <w:spacing w:before="200" w:after="0"/>
              <w:outlineLvl w:val="1"/>
              <w:rPr>
                <w:del w:id="1841" w:author="Tim Tørnes Pedersen" w:date="2021-11-18T18:02:00Z"/>
              </w:rPr>
              <w:pPrChange w:id="1842" w:author="Tim Tørnes Pedersen" w:date="2021-11-18T18:02:00Z">
                <w:pPr>
                  <w:pStyle w:val="Compact"/>
                </w:pPr>
              </w:pPrChange>
            </w:pPr>
            <w:del w:id="1843" w:author="Tim Tørnes Pedersen" w:date="2021-11-18T18:02:00Z">
              <w:r w:rsidDel="007D446A">
                <w:delText>0.49</w:delText>
              </w:r>
            </w:del>
          </w:p>
        </w:tc>
      </w:tr>
      <w:tr w:rsidR="00A4478A" w:rsidDel="007D446A" w14:paraId="12B8C497" w14:textId="6D72ABC2">
        <w:trPr>
          <w:del w:id="1844" w:author="Tim Tørnes Pedersen" w:date="2021-11-18T18:02:00Z"/>
        </w:trPr>
        <w:tc>
          <w:tcPr>
            <w:tcW w:w="0" w:type="auto"/>
          </w:tcPr>
          <w:p w14:paraId="74A076D6" w14:textId="5FADA123" w:rsidR="00A4478A" w:rsidDel="007D446A" w:rsidRDefault="004A0387">
            <w:pPr>
              <w:pStyle w:val="Compact"/>
              <w:keepNext/>
              <w:keepLines/>
              <w:spacing w:before="200" w:after="0"/>
              <w:outlineLvl w:val="1"/>
              <w:rPr>
                <w:del w:id="1845" w:author="Tim Tørnes Pedersen" w:date="2021-11-18T18:02:00Z"/>
              </w:rPr>
              <w:pPrChange w:id="1846" w:author="Tim Tørnes Pedersen" w:date="2021-11-18T18:02:00Z">
                <w:pPr>
                  <w:pStyle w:val="Compact"/>
                </w:pPr>
              </w:pPrChange>
            </w:pPr>
            <w:del w:id="1847" w:author="Tim Tørnes Pedersen" w:date="2021-11-18T18:02:00Z">
              <w:r w:rsidDel="007D446A">
                <w:delText>CCGT</w:delText>
              </w:r>
            </w:del>
          </w:p>
        </w:tc>
        <w:tc>
          <w:tcPr>
            <w:tcW w:w="0" w:type="auto"/>
          </w:tcPr>
          <w:p w14:paraId="4AFBF650" w14:textId="131E2497" w:rsidR="00A4478A" w:rsidDel="007D446A" w:rsidRDefault="004A0387">
            <w:pPr>
              <w:pStyle w:val="Compact"/>
              <w:keepNext/>
              <w:keepLines/>
              <w:spacing w:before="200" w:after="0"/>
              <w:outlineLvl w:val="1"/>
              <w:rPr>
                <w:del w:id="1848" w:author="Tim Tørnes Pedersen" w:date="2021-11-18T18:02:00Z"/>
              </w:rPr>
              <w:pPrChange w:id="1849" w:author="Tim Tørnes Pedersen" w:date="2021-11-18T18:02:00Z">
                <w:pPr>
                  <w:pStyle w:val="Compact"/>
                </w:pPr>
              </w:pPrChange>
            </w:pPr>
            <w:del w:id="1850" w:author="Tim Tørnes Pedersen" w:date="2021-11-18T18:02:00Z">
              <w:r w:rsidDel="007D446A">
                <w:delText>58</w:delText>
              </w:r>
            </w:del>
          </w:p>
        </w:tc>
        <w:tc>
          <w:tcPr>
            <w:tcW w:w="0" w:type="auto"/>
          </w:tcPr>
          <w:p w14:paraId="3F253D98" w14:textId="56FE1B85" w:rsidR="00A4478A" w:rsidDel="007D446A" w:rsidRDefault="004A0387">
            <w:pPr>
              <w:pStyle w:val="Compact"/>
              <w:keepNext/>
              <w:keepLines/>
              <w:spacing w:before="200" w:after="0"/>
              <w:outlineLvl w:val="1"/>
              <w:rPr>
                <w:del w:id="1851" w:author="Tim Tørnes Pedersen" w:date="2021-11-18T18:02:00Z"/>
              </w:rPr>
              <w:pPrChange w:id="1852" w:author="Tim Tørnes Pedersen" w:date="2021-11-18T18:02:00Z">
                <w:pPr>
                  <w:pStyle w:val="Compact"/>
                </w:pPr>
              </w:pPrChange>
            </w:pPr>
            <w:del w:id="1853" w:author="Tim Tørnes Pedersen" w:date="2021-11-18T18:02:00Z">
              <w:r w:rsidDel="007D446A">
                <w:delText>0.34</w:delText>
              </w:r>
            </w:del>
          </w:p>
        </w:tc>
      </w:tr>
      <w:tr w:rsidR="00A4478A" w:rsidDel="007D446A" w14:paraId="0FFFE403" w14:textId="18F0BCAA">
        <w:trPr>
          <w:del w:id="1854" w:author="Tim Tørnes Pedersen" w:date="2021-11-18T18:02:00Z"/>
        </w:trPr>
        <w:tc>
          <w:tcPr>
            <w:tcW w:w="0" w:type="auto"/>
          </w:tcPr>
          <w:p w14:paraId="555A9C90" w14:textId="62E18349" w:rsidR="00A4478A" w:rsidDel="007D446A" w:rsidRDefault="004A0387">
            <w:pPr>
              <w:pStyle w:val="Compact"/>
              <w:keepNext/>
              <w:keepLines/>
              <w:spacing w:before="200" w:after="0"/>
              <w:outlineLvl w:val="1"/>
              <w:rPr>
                <w:del w:id="1855" w:author="Tim Tørnes Pedersen" w:date="2021-11-18T18:02:00Z"/>
              </w:rPr>
              <w:pPrChange w:id="1856" w:author="Tim Tørnes Pedersen" w:date="2021-11-18T18:02:00Z">
                <w:pPr>
                  <w:pStyle w:val="Compact"/>
                </w:pPr>
              </w:pPrChange>
            </w:pPr>
            <w:del w:id="1857" w:author="Tim Tørnes Pedersen" w:date="2021-11-18T18:02:00Z">
              <w:r w:rsidDel="007D446A">
                <w:delText>Coal</w:delText>
              </w:r>
            </w:del>
          </w:p>
        </w:tc>
        <w:tc>
          <w:tcPr>
            <w:tcW w:w="0" w:type="auto"/>
          </w:tcPr>
          <w:p w14:paraId="103513A3" w14:textId="5BC092B8" w:rsidR="00A4478A" w:rsidDel="007D446A" w:rsidRDefault="004A0387">
            <w:pPr>
              <w:pStyle w:val="Compact"/>
              <w:keepNext/>
              <w:keepLines/>
              <w:spacing w:before="200" w:after="0"/>
              <w:outlineLvl w:val="1"/>
              <w:rPr>
                <w:del w:id="1858" w:author="Tim Tørnes Pedersen" w:date="2021-11-18T18:02:00Z"/>
              </w:rPr>
              <w:pPrChange w:id="1859" w:author="Tim Tørnes Pedersen" w:date="2021-11-18T18:02:00Z">
                <w:pPr>
                  <w:pStyle w:val="Compact"/>
                </w:pPr>
              </w:pPrChange>
            </w:pPr>
            <w:del w:id="1860" w:author="Tim Tørnes Pedersen" w:date="2021-11-18T18:02:00Z">
              <w:r w:rsidDel="007D446A">
                <w:delText>33</w:delText>
              </w:r>
            </w:del>
          </w:p>
        </w:tc>
        <w:tc>
          <w:tcPr>
            <w:tcW w:w="0" w:type="auto"/>
          </w:tcPr>
          <w:p w14:paraId="5F3F0717" w14:textId="1C879877" w:rsidR="00A4478A" w:rsidDel="007D446A" w:rsidRDefault="004A0387">
            <w:pPr>
              <w:pStyle w:val="Compact"/>
              <w:keepNext/>
              <w:keepLines/>
              <w:spacing w:before="200" w:after="0"/>
              <w:outlineLvl w:val="1"/>
              <w:rPr>
                <w:del w:id="1861" w:author="Tim Tørnes Pedersen" w:date="2021-11-18T18:02:00Z"/>
              </w:rPr>
              <w:pPrChange w:id="1862" w:author="Tim Tørnes Pedersen" w:date="2021-11-18T18:02:00Z">
                <w:pPr>
                  <w:pStyle w:val="Compact"/>
                </w:pPr>
              </w:pPrChange>
            </w:pPr>
            <w:del w:id="1863" w:author="Tim Tørnes Pedersen" w:date="2021-11-18T18:02:00Z">
              <w:r w:rsidDel="007D446A">
                <w:delText>1.00</w:delText>
              </w:r>
            </w:del>
          </w:p>
        </w:tc>
      </w:tr>
      <w:tr w:rsidR="00A4478A" w:rsidDel="007D446A" w14:paraId="3C77F8B1" w14:textId="33595D7B">
        <w:trPr>
          <w:del w:id="1864" w:author="Tim Tørnes Pedersen" w:date="2021-11-18T18:02:00Z"/>
        </w:trPr>
        <w:tc>
          <w:tcPr>
            <w:tcW w:w="0" w:type="auto"/>
          </w:tcPr>
          <w:p w14:paraId="66DAF4B8" w14:textId="365225E4" w:rsidR="00A4478A" w:rsidDel="007D446A" w:rsidRDefault="004A0387">
            <w:pPr>
              <w:pStyle w:val="Compact"/>
              <w:keepNext/>
              <w:keepLines/>
              <w:spacing w:before="200" w:after="0"/>
              <w:outlineLvl w:val="1"/>
              <w:rPr>
                <w:del w:id="1865" w:author="Tim Tørnes Pedersen" w:date="2021-11-18T18:02:00Z"/>
              </w:rPr>
              <w:pPrChange w:id="1866" w:author="Tim Tørnes Pedersen" w:date="2021-11-18T18:02:00Z">
                <w:pPr>
                  <w:pStyle w:val="Compact"/>
                </w:pPr>
              </w:pPrChange>
            </w:pPr>
            <w:del w:id="1867" w:author="Tim Tørnes Pedersen" w:date="2021-11-18T18:02:00Z">
              <w:r w:rsidDel="007D446A">
                <w:delText>Lignite</w:delText>
              </w:r>
            </w:del>
          </w:p>
        </w:tc>
        <w:tc>
          <w:tcPr>
            <w:tcW w:w="0" w:type="auto"/>
          </w:tcPr>
          <w:p w14:paraId="78EB286F" w14:textId="5D9D078A" w:rsidR="00A4478A" w:rsidDel="007D446A" w:rsidRDefault="004A0387">
            <w:pPr>
              <w:pStyle w:val="Compact"/>
              <w:keepNext/>
              <w:keepLines/>
              <w:spacing w:before="200" w:after="0"/>
              <w:outlineLvl w:val="1"/>
              <w:rPr>
                <w:del w:id="1868" w:author="Tim Tørnes Pedersen" w:date="2021-11-18T18:02:00Z"/>
              </w:rPr>
              <w:pPrChange w:id="1869" w:author="Tim Tørnes Pedersen" w:date="2021-11-18T18:02:00Z">
                <w:pPr>
                  <w:pStyle w:val="Compact"/>
                </w:pPr>
              </w:pPrChange>
            </w:pPr>
            <w:del w:id="1870" w:author="Tim Tørnes Pedersen" w:date="2021-11-18T18:02:00Z">
              <w:r w:rsidDel="007D446A">
                <w:delText>33</w:delText>
              </w:r>
            </w:del>
          </w:p>
        </w:tc>
        <w:tc>
          <w:tcPr>
            <w:tcW w:w="0" w:type="auto"/>
          </w:tcPr>
          <w:p w14:paraId="707B123F" w14:textId="1B916195" w:rsidR="00A4478A" w:rsidDel="007D446A" w:rsidRDefault="004A0387">
            <w:pPr>
              <w:pStyle w:val="Compact"/>
              <w:keepNext/>
              <w:keepLines/>
              <w:spacing w:before="200" w:after="0"/>
              <w:outlineLvl w:val="1"/>
              <w:rPr>
                <w:del w:id="1871" w:author="Tim Tørnes Pedersen" w:date="2021-11-18T18:02:00Z"/>
              </w:rPr>
              <w:pPrChange w:id="1872" w:author="Tim Tørnes Pedersen" w:date="2021-11-18T18:02:00Z">
                <w:pPr>
                  <w:pStyle w:val="Compact"/>
                </w:pPr>
              </w:pPrChange>
            </w:pPr>
            <w:del w:id="1873" w:author="Tim Tørnes Pedersen" w:date="2021-11-18T18:02:00Z">
              <w:r w:rsidDel="007D446A">
                <w:delText>1.24</w:delText>
              </w:r>
            </w:del>
          </w:p>
        </w:tc>
      </w:tr>
      <w:tr w:rsidR="00A4478A" w:rsidDel="007D446A" w14:paraId="09DFF1E0" w14:textId="1548A556">
        <w:trPr>
          <w:del w:id="1874" w:author="Tim Tørnes Pedersen" w:date="2021-11-18T18:02:00Z"/>
        </w:trPr>
        <w:tc>
          <w:tcPr>
            <w:tcW w:w="0" w:type="auto"/>
          </w:tcPr>
          <w:p w14:paraId="618C773D" w14:textId="48882D46" w:rsidR="00A4478A" w:rsidDel="007D446A" w:rsidRDefault="004A0387">
            <w:pPr>
              <w:pStyle w:val="Compact"/>
              <w:keepNext/>
              <w:keepLines/>
              <w:spacing w:before="200" w:after="0"/>
              <w:outlineLvl w:val="1"/>
              <w:rPr>
                <w:del w:id="1875" w:author="Tim Tørnes Pedersen" w:date="2021-11-18T18:02:00Z"/>
              </w:rPr>
              <w:pPrChange w:id="1876" w:author="Tim Tørnes Pedersen" w:date="2021-11-18T18:02:00Z">
                <w:pPr>
                  <w:pStyle w:val="Compact"/>
                </w:pPr>
              </w:pPrChange>
            </w:pPr>
            <w:del w:id="1877" w:author="Tim Tørnes Pedersen" w:date="2021-11-18T18:02:00Z">
              <w:r w:rsidDel="007D446A">
                <w:delText>Oil</w:delText>
              </w:r>
            </w:del>
          </w:p>
        </w:tc>
        <w:tc>
          <w:tcPr>
            <w:tcW w:w="0" w:type="auto"/>
          </w:tcPr>
          <w:p w14:paraId="64C7504D" w14:textId="7846FCBF" w:rsidR="00A4478A" w:rsidDel="007D446A" w:rsidRDefault="004A0387">
            <w:pPr>
              <w:pStyle w:val="Compact"/>
              <w:keepNext/>
              <w:keepLines/>
              <w:spacing w:before="200" w:after="0"/>
              <w:outlineLvl w:val="1"/>
              <w:rPr>
                <w:del w:id="1878" w:author="Tim Tørnes Pedersen" w:date="2021-11-18T18:02:00Z"/>
              </w:rPr>
              <w:pPrChange w:id="1879" w:author="Tim Tørnes Pedersen" w:date="2021-11-18T18:02:00Z">
                <w:pPr>
                  <w:pStyle w:val="Compact"/>
                </w:pPr>
              </w:pPrChange>
            </w:pPr>
            <w:del w:id="1880" w:author="Tim Tørnes Pedersen" w:date="2021-11-18T18:02:00Z">
              <w:r w:rsidDel="007D446A">
                <w:delText>35</w:delText>
              </w:r>
            </w:del>
          </w:p>
        </w:tc>
        <w:tc>
          <w:tcPr>
            <w:tcW w:w="0" w:type="auto"/>
          </w:tcPr>
          <w:p w14:paraId="4D607E73" w14:textId="7EB8DECF" w:rsidR="00A4478A" w:rsidDel="007D446A" w:rsidRDefault="004A0387">
            <w:pPr>
              <w:pStyle w:val="Compact"/>
              <w:keepNext/>
              <w:keepLines/>
              <w:spacing w:before="200" w:after="0"/>
              <w:outlineLvl w:val="1"/>
              <w:rPr>
                <w:del w:id="1881" w:author="Tim Tørnes Pedersen" w:date="2021-11-18T18:02:00Z"/>
              </w:rPr>
              <w:pPrChange w:id="1882" w:author="Tim Tørnes Pedersen" w:date="2021-11-18T18:02:00Z">
                <w:pPr>
                  <w:pStyle w:val="Compact"/>
                </w:pPr>
              </w:pPrChange>
            </w:pPr>
            <w:del w:id="1883" w:author="Tim Tørnes Pedersen" w:date="2021-11-18T18:02:00Z">
              <w:r w:rsidDel="007D446A">
                <w:delText>0.77</w:delText>
              </w:r>
            </w:del>
          </w:p>
        </w:tc>
      </w:tr>
      <w:tr w:rsidR="00A4478A" w:rsidDel="007D446A" w14:paraId="04D2C907" w14:textId="6E81AF43">
        <w:trPr>
          <w:del w:id="1884" w:author="Tim Tørnes Pedersen" w:date="2021-11-18T18:02:00Z"/>
        </w:trPr>
        <w:tc>
          <w:tcPr>
            <w:tcW w:w="0" w:type="auto"/>
          </w:tcPr>
          <w:p w14:paraId="6F4EC7A8" w14:textId="33056A58" w:rsidR="00A4478A" w:rsidDel="007D446A" w:rsidRDefault="004A0387">
            <w:pPr>
              <w:pStyle w:val="Compact"/>
              <w:keepNext/>
              <w:keepLines/>
              <w:spacing w:before="200" w:after="0"/>
              <w:outlineLvl w:val="1"/>
              <w:rPr>
                <w:del w:id="1885" w:author="Tim Tørnes Pedersen" w:date="2021-11-18T18:02:00Z"/>
              </w:rPr>
              <w:pPrChange w:id="1886" w:author="Tim Tørnes Pedersen" w:date="2021-11-18T18:02:00Z">
                <w:pPr>
                  <w:pStyle w:val="Compact"/>
                </w:pPr>
              </w:pPrChange>
            </w:pPr>
            <w:del w:id="1887" w:author="Tim Tørnes Pedersen" w:date="2021-11-18T18:02:00Z">
              <w:r w:rsidDel="007D446A">
                <w:delText>Electrolysis</w:delText>
              </w:r>
            </w:del>
          </w:p>
        </w:tc>
        <w:tc>
          <w:tcPr>
            <w:tcW w:w="0" w:type="auto"/>
          </w:tcPr>
          <w:p w14:paraId="3C4E7B75" w14:textId="73B32A4D" w:rsidR="00A4478A" w:rsidDel="007D446A" w:rsidRDefault="004A0387">
            <w:pPr>
              <w:pStyle w:val="Compact"/>
              <w:keepNext/>
              <w:keepLines/>
              <w:spacing w:before="200" w:after="0"/>
              <w:outlineLvl w:val="1"/>
              <w:rPr>
                <w:del w:id="1888" w:author="Tim Tørnes Pedersen" w:date="2021-11-18T18:02:00Z"/>
              </w:rPr>
              <w:pPrChange w:id="1889" w:author="Tim Tørnes Pedersen" w:date="2021-11-18T18:02:00Z">
                <w:pPr>
                  <w:pStyle w:val="Compact"/>
                </w:pPr>
              </w:pPrChange>
            </w:pPr>
            <w:del w:id="1890" w:author="Tim Tørnes Pedersen" w:date="2021-11-18T18:02:00Z">
              <w:r w:rsidDel="007D446A">
                <w:delText>66</w:delText>
              </w:r>
            </w:del>
          </w:p>
        </w:tc>
        <w:tc>
          <w:tcPr>
            <w:tcW w:w="0" w:type="auto"/>
          </w:tcPr>
          <w:p w14:paraId="29E3020F" w14:textId="0AEE2EAF" w:rsidR="00A4478A" w:rsidDel="007D446A" w:rsidRDefault="004A0387">
            <w:pPr>
              <w:pStyle w:val="Compact"/>
              <w:keepNext/>
              <w:keepLines/>
              <w:spacing w:before="200" w:after="0"/>
              <w:outlineLvl w:val="1"/>
              <w:rPr>
                <w:del w:id="1891" w:author="Tim Tørnes Pedersen" w:date="2021-11-18T18:02:00Z"/>
              </w:rPr>
              <w:pPrChange w:id="1892" w:author="Tim Tørnes Pedersen" w:date="2021-11-18T18:02:00Z">
                <w:pPr>
                  <w:pStyle w:val="Compact"/>
                </w:pPr>
              </w:pPrChange>
            </w:pPr>
            <w:del w:id="1893" w:author="Tim Tørnes Pedersen" w:date="2021-11-18T18:02:00Z">
              <w:r w:rsidDel="007D446A">
                <w:delText>0</w:delText>
              </w:r>
            </w:del>
          </w:p>
        </w:tc>
      </w:tr>
      <w:tr w:rsidR="00A4478A" w:rsidDel="007D446A" w14:paraId="55A2528F" w14:textId="140114C7">
        <w:trPr>
          <w:del w:id="1894" w:author="Tim Tørnes Pedersen" w:date="2021-11-18T18:02:00Z"/>
        </w:trPr>
        <w:tc>
          <w:tcPr>
            <w:tcW w:w="0" w:type="auto"/>
          </w:tcPr>
          <w:p w14:paraId="2576C146" w14:textId="6D869755" w:rsidR="00A4478A" w:rsidDel="007D446A" w:rsidRDefault="004A0387">
            <w:pPr>
              <w:pStyle w:val="Compact"/>
              <w:keepNext/>
              <w:keepLines/>
              <w:spacing w:before="200" w:after="0"/>
              <w:outlineLvl w:val="1"/>
              <w:rPr>
                <w:del w:id="1895" w:author="Tim Tørnes Pedersen" w:date="2021-11-18T18:02:00Z"/>
              </w:rPr>
              <w:pPrChange w:id="1896" w:author="Tim Tørnes Pedersen" w:date="2021-11-18T18:02:00Z">
                <w:pPr>
                  <w:pStyle w:val="Compact"/>
                </w:pPr>
              </w:pPrChange>
            </w:pPr>
            <w:del w:id="1897" w:author="Tim Tørnes Pedersen" w:date="2021-11-18T18:02:00Z">
              <w:r w:rsidDel="007D446A">
                <w:delText>Fuel Cell</w:delText>
              </w:r>
            </w:del>
          </w:p>
        </w:tc>
        <w:tc>
          <w:tcPr>
            <w:tcW w:w="0" w:type="auto"/>
          </w:tcPr>
          <w:p w14:paraId="57E168F4" w14:textId="479440BC" w:rsidR="00A4478A" w:rsidDel="007D446A" w:rsidRDefault="004A0387">
            <w:pPr>
              <w:pStyle w:val="Compact"/>
              <w:keepNext/>
              <w:keepLines/>
              <w:spacing w:before="200" w:after="0"/>
              <w:outlineLvl w:val="1"/>
              <w:rPr>
                <w:del w:id="1898" w:author="Tim Tørnes Pedersen" w:date="2021-11-18T18:02:00Z"/>
              </w:rPr>
              <w:pPrChange w:id="1899" w:author="Tim Tørnes Pedersen" w:date="2021-11-18T18:02:00Z">
                <w:pPr>
                  <w:pStyle w:val="Compact"/>
                </w:pPr>
              </w:pPrChange>
            </w:pPr>
            <w:del w:id="1900" w:author="Tim Tørnes Pedersen" w:date="2021-11-18T18:02:00Z">
              <w:r w:rsidDel="007D446A">
                <w:delText>50</w:delText>
              </w:r>
            </w:del>
          </w:p>
        </w:tc>
        <w:tc>
          <w:tcPr>
            <w:tcW w:w="0" w:type="auto"/>
          </w:tcPr>
          <w:p w14:paraId="7D844043" w14:textId="765E2011" w:rsidR="00A4478A" w:rsidDel="007D446A" w:rsidRDefault="004A0387">
            <w:pPr>
              <w:pStyle w:val="Compact"/>
              <w:keepNext/>
              <w:keepLines/>
              <w:spacing w:before="200" w:after="0"/>
              <w:outlineLvl w:val="1"/>
              <w:rPr>
                <w:del w:id="1901" w:author="Tim Tørnes Pedersen" w:date="2021-11-18T18:02:00Z"/>
              </w:rPr>
              <w:pPrChange w:id="1902" w:author="Tim Tørnes Pedersen" w:date="2021-11-18T18:02:00Z">
                <w:pPr>
                  <w:pStyle w:val="Compact"/>
                </w:pPr>
              </w:pPrChange>
            </w:pPr>
            <w:del w:id="1903" w:author="Tim Tørnes Pedersen" w:date="2021-11-18T18:02:00Z">
              <w:r w:rsidDel="007D446A">
                <w:delText>0</w:delText>
              </w:r>
            </w:del>
          </w:p>
        </w:tc>
      </w:tr>
      <w:tr w:rsidR="00A4478A" w:rsidDel="007D446A" w14:paraId="4083BC11" w14:textId="37F0F9BC">
        <w:trPr>
          <w:del w:id="1904" w:author="Tim Tørnes Pedersen" w:date="2021-11-18T18:02:00Z"/>
        </w:trPr>
        <w:tc>
          <w:tcPr>
            <w:tcW w:w="0" w:type="auto"/>
          </w:tcPr>
          <w:p w14:paraId="4F461A7B" w14:textId="393EB67A" w:rsidR="00A4478A" w:rsidDel="007D446A" w:rsidRDefault="004A0387">
            <w:pPr>
              <w:pStyle w:val="Compact"/>
              <w:keepNext/>
              <w:keepLines/>
              <w:spacing w:before="200" w:after="0"/>
              <w:outlineLvl w:val="1"/>
              <w:rPr>
                <w:del w:id="1905" w:author="Tim Tørnes Pedersen" w:date="2021-11-18T18:02:00Z"/>
              </w:rPr>
              <w:pPrChange w:id="1906" w:author="Tim Tørnes Pedersen" w:date="2021-11-18T18:02:00Z">
                <w:pPr>
                  <w:pStyle w:val="Compact"/>
                </w:pPr>
              </w:pPrChange>
            </w:pPr>
            <w:del w:id="1907" w:author="Tim Tørnes Pedersen" w:date="2021-11-18T18:02:00Z">
              <w:r w:rsidDel="007D446A">
                <w:delText>Battery inverter</w:delText>
              </w:r>
            </w:del>
          </w:p>
        </w:tc>
        <w:tc>
          <w:tcPr>
            <w:tcW w:w="0" w:type="auto"/>
          </w:tcPr>
          <w:p w14:paraId="4F72B50D" w14:textId="1ADB8FA8" w:rsidR="00A4478A" w:rsidDel="007D446A" w:rsidRDefault="004A0387">
            <w:pPr>
              <w:pStyle w:val="Compact"/>
              <w:keepNext/>
              <w:keepLines/>
              <w:spacing w:before="200" w:after="0"/>
              <w:outlineLvl w:val="1"/>
              <w:rPr>
                <w:del w:id="1908" w:author="Tim Tørnes Pedersen" w:date="2021-11-18T18:02:00Z"/>
              </w:rPr>
              <w:pPrChange w:id="1909" w:author="Tim Tørnes Pedersen" w:date="2021-11-18T18:02:00Z">
                <w:pPr>
                  <w:pStyle w:val="Compact"/>
                </w:pPr>
              </w:pPrChange>
            </w:pPr>
            <w:del w:id="1910" w:author="Tim Tørnes Pedersen" w:date="2021-11-18T18:02:00Z">
              <w:r w:rsidDel="007D446A">
                <w:delText>96</w:delText>
              </w:r>
            </w:del>
          </w:p>
        </w:tc>
        <w:tc>
          <w:tcPr>
            <w:tcW w:w="0" w:type="auto"/>
          </w:tcPr>
          <w:p w14:paraId="7E98A1CA" w14:textId="7BDBBD10" w:rsidR="00A4478A" w:rsidDel="007D446A" w:rsidRDefault="004A0387">
            <w:pPr>
              <w:pStyle w:val="Compact"/>
              <w:keepNext/>
              <w:keepLines/>
              <w:spacing w:before="200" w:after="0"/>
              <w:outlineLvl w:val="1"/>
              <w:rPr>
                <w:del w:id="1911" w:author="Tim Tørnes Pedersen" w:date="2021-11-18T18:02:00Z"/>
              </w:rPr>
              <w:pPrChange w:id="1912" w:author="Tim Tørnes Pedersen" w:date="2021-11-18T18:02:00Z">
                <w:pPr>
                  <w:pStyle w:val="Compact"/>
                </w:pPr>
              </w:pPrChange>
            </w:pPr>
            <w:del w:id="1913" w:author="Tim Tørnes Pedersen" w:date="2021-11-18T18:02:00Z">
              <w:r w:rsidDel="007D446A">
                <w:delText>0</w:delText>
              </w:r>
            </w:del>
          </w:p>
        </w:tc>
      </w:tr>
    </w:tbl>
    <w:p w14:paraId="18D2B16B" w14:textId="2C10B1F0" w:rsidR="00A4478A" w:rsidDel="007D446A" w:rsidRDefault="004A0387">
      <w:pPr>
        <w:pStyle w:val="TableCaption"/>
        <w:keepLines/>
        <w:spacing w:before="200" w:after="0"/>
        <w:outlineLvl w:val="1"/>
        <w:rPr>
          <w:del w:id="1914" w:author="Tim Tørnes Pedersen" w:date="2021-11-18T18:02:00Z"/>
        </w:rPr>
        <w:pPrChange w:id="1915" w:author="Tim Tørnes Pedersen" w:date="2021-11-18T18:02:00Z">
          <w:pPr>
            <w:pStyle w:val="TableCaption"/>
          </w:pPr>
        </w:pPrChange>
      </w:pPr>
      <w:bookmarkStart w:id="1916" w:name="tab:brownfield_cap"/>
      <w:bookmarkEnd w:id="1809"/>
      <w:del w:id="1917" w:author="Tim Tørnes Pedersen" w:date="2021-11-18T18:02:00Z">
        <w:r w:rsidDel="007D446A">
          <w:delText>Existing generator technology capacities by 2030 in MW</w:delText>
        </w:r>
      </w:del>
    </w:p>
    <w:tbl>
      <w:tblPr>
        <w:tblStyle w:val="Table"/>
        <w:tblW w:w="5000" w:type="pct"/>
        <w:tblLook w:val="0020" w:firstRow="1" w:lastRow="0" w:firstColumn="0" w:lastColumn="0" w:noHBand="0" w:noVBand="0"/>
      </w:tblPr>
      <w:tblGrid>
        <w:gridCol w:w="488"/>
        <w:gridCol w:w="909"/>
        <w:gridCol w:w="900"/>
        <w:gridCol w:w="778"/>
        <w:gridCol w:w="883"/>
        <w:gridCol w:w="883"/>
        <w:gridCol w:w="883"/>
        <w:gridCol w:w="883"/>
        <w:gridCol w:w="883"/>
        <w:gridCol w:w="987"/>
        <w:gridCol w:w="883"/>
      </w:tblGrid>
      <w:tr w:rsidR="00A4478A" w:rsidDel="007D446A" w14:paraId="5C481D3F" w14:textId="4C2AFD6C" w:rsidTr="007D446A">
        <w:trPr>
          <w:del w:id="1918" w:author="Tim Tørnes Pedersen" w:date="2021-11-18T18:02:00Z"/>
        </w:trPr>
        <w:tc>
          <w:tcPr>
            <w:tcW w:w="0" w:type="auto"/>
            <w:tcBorders>
              <w:bottom w:val="single" w:sz="0" w:space="0" w:color="auto"/>
            </w:tcBorders>
            <w:vAlign w:val="bottom"/>
          </w:tcPr>
          <w:p w14:paraId="65ED1628" w14:textId="178716FC" w:rsidR="00A4478A" w:rsidDel="007D446A" w:rsidRDefault="00A4478A">
            <w:pPr>
              <w:keepNext/>
              <w:keepLines/>
              <w:spacing w:before="200" w:after="0"/>
              <w:outlineLvl w:val="1"/>
              <w:rPr>
                <w:del w:id="1919" w:author="Tim Tørnes Pedersen" w:date="2021-11-18T18:02:00Z"/>
              </w:rPr>
              <w:pPrChange w:id="1920" w:author="Tim Tørnes Pedersen" w:date="2021-11-18T18:02:00Z">
                <w:pPr/>
              </w:pPrChange>
            </w:pPr>
          </w:p>
        </w:tc>
        <w:tc>
          <w:tcPr>
            <w:tcW w:w="0" w:type="auto"/>
            <w:tcBorders>
              <w:bottom w:val="single" w:sz="0" w:space="0" w:color="auto"/>
            </w:tcBorders>
            <w:vAlign w:val="bottom"/>
          </w:tcPr>
          <w:p w14:paraId="5377F6E3" w14:textId="1C7469A6" w:rsidR="00A4478A" w:rsidDel="007D446A" w:rsidRDefault="004A0387">
            <w:pPr>
              <w:pStyle w:val="Compact"/>
              <w:keepNext/>
              <w:keepLines/>
              <w:spacing w:before="200" w:after="0"/>
              <w:outlineLvl w:val="1"/>
              <w:rPr>
                <w:del w:id="1921" w:author="Tim Tørnes Pedersen" w:date="2021-11-18T18:02:00Z"/>
              </w:rPr>
              <w:pPrChange w:id="1922" w:author="Tim Tørnes Pedersen" w:date="2021-11-18T18:02:00Z">
                <w:pPr>
                  <w:pStyle w:val="Compact"/>
                </w:pPr>
              </w:pPrChange>
            </w:pPr>
            <w:del w:id="1923" w:author="Tim Tørnes Pedersen" w:date="2021-11-18T18:02:00Z">
              <w:r w:rsidDel="007D446A">
                <w:delText>Offshore wind</w:delText>
              </w:r>
            </w:del>
          </w:p>
        </w:tc>
        <w:tc>
          <w:tcPr>
            <w:tcW w:w="0" w:type="auto"/>
            <w:tcBorders>
              <w:bottom w:val="single" w:sz="0" w:space="0" w:color="auto"/>
            </w:tcBorders>
            <w:vAlign w:val="bottom"/>
          </w:tcPr>
          <w:p w14:paraId="3C47540F" w14:textId="30098EBA" w:rsidR="00A4478A" w:rsidDel="007D446A" w:rsidRDefault="004A0387">
            <w:pPr>
              <w:pStyle w:val="Compact"/>
              <w:keepNext/>
              <w:keepLines/>
              <w:spacing w:before="200" w:after="0"/>
              <w:outlineLvl w:val="1"/>
              <w:rPr>
                <w:del w:id="1924" w:author="Tim Tørnes Pedersen" w:date="2021-11-18T18:02:00Z"/>
              </w:rPr>
              <w:pPrChange w:id="1925" w:author="Tim Tørnes Pedersen" w:date="2021-11-18T18:02:00Z">
                <w:pPr>
                  <w:pStyle w:val="Compact"/>
                </w:pPr>
              </w:pPrChange>
            </w:pPr>
            <w:del w:id="1926" w:author="Tim Tørnes Pedersen" w:date="2021-11-18T18:02:00Z">
              <w:r w:rsidDel="007D446A">
                <w:delText>Onshore wind</w:delText>
              </w:r>
            </w:del>
          </w:p>
        </w:tc>
        <w:tc>
          <w:tcPr>
            <w:tcW w:w="0" w:type="auto"/>
            <w:tcBorders>
              <w:bottom w:val="single" w:sz="0" w:space="0" w:color="auto"/>
            </w:tcBorders>
            <w:vAlign w:val="bottom"/>
          </w:tcPr>
          <w:p w14:paraId="17708504" w14:textId="3C6F1869" w:rsidR="00A4478A" w:rsidDel="007D446A" w:rsidRDefault="004A0387">
            <w:pPr>
              <w:pStyle w:val="Compact"/>
              <w:keepNext/>
              <w:keepLines/>
              <w:spacing w:before="200" w:after="0"/>
              <w:outlineLvl w:val="1"/>
              <w:rPr>
                <w:del w:id="1927" w:author="Tim Tørnes Pedersen" w:date="2021-11-18T18:02:00Z"/>
              </w:rPr>
              <w:pPrChange w:id="1928" w:author="Tim Tørnes Pedersen" w:date="2021-11-18T18:02:00Z">
                <w:pPr>
                  <w:pStyle w:val="Compact"/>
                </w:pPr>
              </w:pPrChange>
            </w:pPr>
            <w:del w:id="1929" w:author="Tim Tørnes Pedersen" w:date="2021-11-18T18:02:00Z">
              <w:r w:rsidDel="007D446A">
                <w:delText>Run off river</w:delText>
              </w:r>
            </w:del>
          </w:p>
        </w:tc>
        <w:tc>
          <w:tcPr>
            <w:tcW w:w="0" w:type="auto"/>
            <w:tcBorders>
              <w:bottom w:val="single" w:sz="0" w:space="0" w:color="auto"/>
            </w:tcBorders>
            <w:vAlign w:val="bottom"/>
          </w:tcPr>
          <w:p w14:paraId="52AB9B75" w14:textId="12B00DB4" w:rsidR="00A4478A" w:rsidDel="007D446A" w:rsidRDefault="004A0387">
            <w:pPr>
              <w:pStyle w:val="Compact"/>
              <w:keepNext/>
              <w:keepLines/>
              <w:spacing w:before="200" w:after="0"/>
              <w:outlineLvl w:val="1"/>
              <w:rPr>
                <w:del w:id="1930" w:author="Tim Tørnes Pedersen" w:date="2021-11-18T18:02:00Z"/>
              </w:rPr>
              <w:pPrChange w:id="1931" w:author="Tim Tørnes Pedersen" w:date="2021-11-18T18:02:00Z">
                <w:pPr>
                  <w:pStyle w:val="Compact"/>
                </w:pPr>
              </w:pPrChange>
            </w:pPr>
            <w:del w:id="1932" w:author="Tim Tørnes Pedersen" w:date="2021-11-18T18:02:00Z">
              <w:r w:rsidDel="007D446A">
                <w:delText>Solar PV</w:delText>
              </w:r>
            </w:del>
          </w:p>
        </w:tc>
        <w:tc>
          <w:tcPr>
            <w:tcW w:w="0" w:type="auto"/>
            <w:tcBorders>
              <w:bottom w:val="single" w:sz="0" w:space="0" w:color="auto"/>
            </w:tcBorders>
            <w:vAlign w:val="bottom"/>
          </w:tcPr>
          <w:p w14:paraId="1C77A967" w14:textId="3828E255" w:rsidR="00A4478A" w:rsidDel="007D446A" w:rsidRDefault="004A0387">
            <w:pPr>
              <w:pStyle w:val="Compact"/>
              <w:keepNext/>
              <w:keepLines/>
              <w:spacing w:before="200" w:after="0"/>
              <w:outlineLvl w:val="1"/>
              <w:rPr>
                <w:del w:id="1933" w:author="Tim Tørnes Pedersen" w:date="2021-11-18T18:02:00Z"/>
              </w:rPr>
              <w:pPrChange w:id="1934" w:author="Tim Tørnes Pedersen" w:date="2021-11-18T18:02:00Z">
                <w:pPr>
                  <w:pStyle w:val="Compact"/>
                </w:pPr>
              </w:pPrChange>
            </w:pPr>
            <w:del w:id="1935" w:author="Tim Tørnes Pedersen" w:date="2021-11-18T18:02:00Z">
              <w:r w:rsidDel="007D446A">
                <w:delText>CCGT</w:delText>
              </w:r>
            </w:del>
          </w:p>
        </w:tc>
        <w:tc>
          <w:tcPr>
            <w:tcW w:w="0" w:type="auto"/>
            <w:tcBorders>
              <w:bottom w:val="single" w:sz="0" w:space="0" w:color="auto"/>
            </w:tcBorders>
            <w:vAlign w:val="bottom"/>
          </w:tcPr>
          <w:p w14:paraId="35AA9C5A" w14:textId="263242EE" w:rsidR="00A4478A" w:rsidDel="007D446A" w:rsidRDefault="004A0387">
            <w:pPr>
              <w:pStyle w:val="Compact"/>
              <w:keepNext/>
              <w:keepLines/>
              <w:spacing w:before="200" w:after="0"/>
              <w:outlineLvl w:val="1"/>
              <w:rPr>
                <w:del w:id="1936" w:author="Tim Tørnes Pedersen" w:date="2021-11-18T18:02:00Z"/>
              </w:rPr>
              <w:pPrChange w:id="1937" w:author="Tim Tørnes Pedersen" w:date="2021-11-18T18:02:00Z">
                <w:pPr>
                  <w:pStyle w:val="Compact"/>
                </w:pPr>
              </w:pPrChange>
            </w:pPr>
            <w:del w:id="1938" w:author="Tim Tørnes Pedersen" w:date="2021-11-18T18:02:00Z">
              <w:r w:rsidDel="007D446A">
                <w:delText>OCGT</w:delText>
              </w:r>
            </w:del>
          </w:p>
        </w:tc>
        <w:tc>
          <w:tcPr>
            <w:tcW w:w="0" w:type="auto"/>
            <w:tcBorders>
              <w:bottom w:val="single" w:sz="0" w:space="0" w:color="auto"/>
            </w:tcBorders>
            <w:vAlign w:val="bottom"/>
          </w:tcPr>
          <w:p w14:paraId="6D3CEA8E" w14:textId="01EE0AC6" w:rsidR="00A4478A" w:rsidDel="007D446A" w:rsidRDefault="004A0387">
            <w:pPr>
              <w:pStyle w:val="Compact"/>
              <w:keepNext/>
              <w:keepLines/>
              <w:spacing w:before="200" w:after="0"/>
              <w:outlineLvl w:val="1"/>
              <w:rPr>
                <w:del w:id="1939" w:author="Tim Tørnes Pedersen" w:date="2021-11-18T18:02:00Z"/>
              </w:rPr>
              <w:pPrChange w:id="1940" w:author="Tim Tørnes Pedersen" w:date="2021-11-18T18:02:00Z">
                <w:pPr>
                  <w:pStyle w:val="Compact"/>
                </w:pPr>
              </w:pPrChange>
            </w:pPr>
            <w:del w:id="1941" w:author="Tim Tørnes Pedersen" w:date="2021-11-18T18:02:00Z">
              <w:r w:rsidDel="007D446A">
                <w:delText>Coal</w:delText>
              </w:r>
            </w:del>
          </w:p>
        </w:tc>
        <w:tc>
          <w:tcPr>
            <w:tcW w:w="0" w:type="auto"/>
            <w:tcBorders>
              <w:bottom w:val="single" w:sz="0" w:space="0" w:color="auto"/>
            </w:tcBorders>
            <w:vAlign w:val="bottom"/>
          </w:tcPr>
          <w:p w14:paraId="54FF3CD3" w14:textId="7BBD3AA0" w:rsidR="00A4478A" w:rsidDel="007D446A" w:rsidRDefault="004A0387">
            <w:pPr>
              <w:pStyle w:val="Compact"/>
              <w:keepNext/>
              <w:keepLines/>
              <w:spacing w:before="200" w:after="0"/>
              <w:outlineLvl w:val="1"/>
              <w:rPr>
                <w:del w:id="1942" w:author="Tim Tørnes Pedersen" w:date="2021-11-18T18:02:00Z"/>
              </w:rPr>
              <w:pPrChange w:id="1943" w:author="Tim Tørnes Pedersen" w:date="2021-11-18T18:02:00Z">
                <w:pPr>
                  <w:pStyle w:val="Compact"/>
                </w:pPr>
              </w:pPrChange>
            </w:pPr>
            <w:del w:id="1944" w:author="Tim Tørnes Pedersen" w:date="2021-11-18T18:02:00Z">
              <w:r w:rsidDel="007D446A">
                <w:delText>Lignite</w:delText>
              </w:r>
            </w:del>
          </w:p>
        </w:tc>
        <w:tc>
          <w:tcPr>
            <w:tcW w:w="0" w:type="auto"/>
            <w:tcBorders>
              <w:bottom w:val="single" w:sz="0" w:space="0" w:color="auto"/>
            </w:tcBorders>
            <w:vAlign w:val="bottom"/>
          </w:tcPr>
          <w:p w14:paraId="5ECD5294" w14:textId="12B8CA57" w:rsidR="00A4478A" w:rsidDel="007D446A" w:rsidRDefault="004A0387">
            <w:pPr>
              <w:pStyle w:val="Compact"/>
              <w:keepNext/>
              <w:keepLines/>
              <w:spacing w:before="200" w:after="0"/>
              <w:outlineLvl w:val="1"/>
              <w:rPr>
                <w:del w:id="1945" w:author="Tim Tørnes Pedersen" w:date="2021-11-18T18:02:00Z"/>
              </w:rPr>
              <w:pPrChange w:id="1946" w:author="Tim Tørnes Pedersen" w:date="2021-11-18T18:02:00Z">
                <w:pPr>
                  <w:pStyle w:val="Compact"/>
                </w:pPr>
              </w:pPrChange>
            </w:pPr>
            <w:del w:id="1947" w:author="Tim Tørnes Pedersen" w:date="2021-11-18T18:02:00Z">
              <w:r w:rsidDel="007D446A">
                <w:delText>Nuclear</w:delText>
              </w:r>
            </w:del>
          </w:p>
        </w:tc>
        <w:tc>
          <w:tcPr>
            <w:tcW w:w="0" w:type="auto"/>
            <w:tcBorders>
              <w:bottom w:val="single" w:sz="0" w:space="0" w:color="auto"/>
            </w:tcBorders>
            <w:vAlign w:val="bottom"/>
          </w:tcPr>
          <w:p w14:paraId="05E5CF23" w14:textId="1F95AD6D" w:rsidR="00A4478A" w:rsidDel="007D446A" w:rsidRDefault="004A0387">
            <w:pPr>
              <w:pStyle w:val="Compact"/>
              <w:keepNext/>
              <w:keepLines/>
              <w:spacing w:before="200" w:after="0"/>
              <w:outlineLvl w:val="1"/>
              <w:rPr>
                <w:del w:id="1948" w:author="Tim Tørnes Pedersen" w:date="2021-11-18T18:02:00Z"/>
              </w:rPr>
              <w:pPrChange w:id="1949" w:author="Tim Tørnes Pedersen" w:date="2021-11-18T18:02:00Z">
                <w:pPr>
                  <w:pStyle w:val="Compact"/>
                </w:pPr>
              </w:pPrChange>
            </w:pPr>
            <w:del w:id="1950" w:author="Tim Tørnes Pedersen" w:date="2021-11-18T18:02:00Z">
              <w:r w:rsidDel="007D446A">
                <w:delText>Oil</w:delText>
              </w:r>
            </w:del>
          </w:p>
        </w:tc>
      </w:tr>
      <w:tr w:rsidR="00A4478A" w:rsidDel="007D446A" w14:paraId="7E5E92D8" w14:textId="118EE20A" w:rsidTr="007D446A">
        <w:trPr>
          <w:del w:id="1951" w:author="Tim Tørnes Pedersen" w:date="2021-11-18T18:02:00Z"/>
        </w:trPr>
        <w:tc>
          <w:tcPr>
            <w:tcW w:w="0" w:type="auto"/>
          </w:tcPr>
          <w:p w14:paraId="5596E82E" w14:textId="11FA0EE3" w:rsidR="00A4478A" w:rsidDel="007D446A" w:rsidRDefault="004A0387">
            <w:pPr>
              <w:pStyle w:val="Compact"/>
              <w:keepNext/>
              <w:keepLines/>
              <w:spacing w:before="200" w:after="0"/>
              <w:outlineLvl w:val="1"/>
              <w:rPr>
                <w:del w:id="1952" w:author="Tim Tørnes Pedersen" w:date="2021-11-18T18:02:00Z"/>
              </w:rPr>
              <w:pPrChange w:id="1953" w:author="Tim Tørnes Pedersen" w:date="2021-11-18T18:02:00Z">
                <w:pPr>
                  <w:pStyle w:val="Compact"/>
                </w:pPr>
              </w:pPrChange>
            </w:pPr>
            <w:del w:id="1954" w:author="Tim Tørnes Pedersen" w:date="2021-11-18T18:02:00Z">
              <w:r w:rsidDel="007D446A">
                <w:delText>AT</w:delText>
              </w:r>
            </w:del>
          </w:p>
        </w:tc>
        <w:tc>
          <w:tcPr>
            <w:tcW w:w="0" w:type="auto"/>
          </w:tcPr>
          <w:p w14:paraId="195614F0" w14:textId="177F96E5" w:rsidR="00A4478A" w:rsidDel="007D446A" w:rsidRDefault="004A0387">
            <w:pPr>
              <w:pStyle w:val="Compact"/>
              <w:keepNext/>
              <w:keepLines/>
              <w:spacing w:before="200" w:after="0"/>
              <w:outlineLvl w:val="1"/>
              <w:rPr>
                <w:del w:id="1955" w:author="Tim Tørnes Pedersen" w:date="2021-11-18T18:02:00Z"/>
              </w:rPr>
              <w:pPrChange w:id="1956" w:author="Tim Tørnes Pedersen" w:date="2021-11-18T18:02:00Z">
                <w:pPr>
                  <w:pStyle w:val="Compact"/>
                </w:pPr>
              </w:pPrChange>
            </w:pPr>
            <w:del w:id="1957" w:author="Tim Tørnes Pedersen" w:date="2021-11-18T18:02:00Z">
              <w:r w:rsidDel="007D446A">
                <w:delText>0.0</w:delText>
              </w:r>
            </w:del>
          </w:p>
        </w:tc>
        <w:tc>
          <w:tcPr>
            <w:tcW w:w="0" w:type="auto"/>
          </w:tcPr>
          <w:p w14:paraId="166E0811" w14:textId="0827847B" w:rsidR="00A4478A" w:rsidDel="007D446A" w:rsidRDefault="004A0387">
            <w:pPr>
              <w:pStyle w:val="Compact"/>
              <w:keepNext/>
              <w:keepLines/>
              <w:spacing w:before="200" w:after="0"/>
              <w:outlineLvl w:val="1"/>
              <w:rPr>
                <w:del w:id="1958" w:author="Tim Tørnes Pedersen" w:date="2021-11-18T18:02:00Z"/>
              </w:rPr>
              <w:pPrChange w:id="1959" w:author="Tim Tørnes Pedersen" w:date="2021-11-18T18:02:00Z">
                <w:pPr>
                  <w:pStyle w:val="Compact"/>
                </w:pPr>
              </w:pPrChange>
            </w:pPr>
            <w:del w:id="1960" w:author="Tim Tørnes Pedersen" w:date="2021-11-18T18:02:00Z">
              <w:r w:rsidDel="007D446A">
                <w:delText>3132.7</w:delText>
              </w:r>
            </w:del>
          </w:p>
        </w:tc>
        <w:tc>
          <w:tcPr>
            <w:tcW w:w="0" w:type="auto"/>
          </w:tcPr>
          <w:p w14:paraId="16383597" w14:textId="25D19E95" w:rsidR="00A4478A" w:rsidDel="007D446A" w:rsidRDefault="004A0387">
            <w:pPr>
              <w:pStyle w:val="Compact"/>
              <w:keepNext/>
              <w:keepLines/>
              <w:spacing w:before="200" w:after="0"/>
              <w:outlineLvl w:val="1"/>
              <w:rPr>
                <w:del w:id="1961" w:author="Tim Tørnes Pedersen" w:date="2021-11-18T18:02:00Z"/>
              </w:rPr>
              <w:pPrChange w:id="1962" w:author="Tim Tørnes Pedersen" w:date="2021-11-18T18:02:00Z">
                <w:pPr>
                  <w:pStyle w:val="Compact"/>
                </w:pPr>
              </w:pPrChange>
            </w:pPr>
            <w:del w:id="1963" w:author="Tim Tørnes Pedersen" w:date="2021-11-18T18:02:00Z">
              <w:r w:rsidDel="007D446A">
                <w:delText>4478.5</w:delText>
              </w:r>
            </w:del>
          </w:p>
        </w:tc>
        <w:tc>
          <w:tcPr>
            <w:tcW w:w="0" w:type="auto"/>
          </w:tcPr>
          <w:p w14:paraId="056CAB4A" w14:textId="034FF4E0" w:rsidR="00A4478A" w:rsidDel="007D446A" w:rsidRDefault="004A0387">
            <w:pPr>
              <w:pStyle w:val="Compact"/>
              <w:keepNext/>
              <w:keepLines/>
              <w:spacing w:before="200" w:after="0"/>
              <w:outlineLvl w:val="1"/>
              <w:rPr>
                <w:del w:id="1964" w:author="Tim Tørnes Pedersen" w:date="2021-11-18T18:02:00Z"/>
              </w:rPr>
              <w:pPrChange w:id="1965" w:author="Tim Tørnes Pedersen" w:date="2021-11-18T18:02:00Z">
                <w:pPr>
                  <w:pStyle w:val="Compact"/>
                </w:pPr>
              </w:pPrChange>
            </w:pPr>
            <w:del w:id="1966" w:author="Tim Tørnes Pedersen" w:date="2021-11-18T18:02:00Z">
              <w:r w:rsidDel="007D446A">
                <w:delText>1438.6</w:delText>
              </w:r>
            </w:del>
          </w:p>
        </w:tc>
        <w:tc>
          <w:tcPr>
            <w:tcW w:w="0" w:type="auto"/>
          </w:tcPr>
          <w:p w14:paraId="34F3E9A9" w14:textId="062CC2CE" w:rsidR="00A4478A" w:rsidDel="007D446A" w:rsidRDefault="004A0387">
            <w:pPr>
              <w:pStyle w:val="Compact"/>
              <w:keepNext/>
              <w:keepLines/>
              <w:spacing w:before="200" w:after="0"/>
              <w:outlineLvl w:val="1"/>
              <w:rPr>
                <w:del w:id="1967" w:author="Tim Tørnes Pedersen" w:date="2021-11-18T18:02:00Z"/>
              </w:rPr>
              <w:pPrChange w:id="1968" w:author="Tim Tørnes Pedersen" w:date="2021-11-18T18:02:00Z">
                <w:pPr>
                  <w:pStyle w:val="Compact"/>
                </w:pPr>
              </w:pPrChange>
            </w:pPr>
            <w:del w:id="1969" w:author="Tim Tørnes Pedersen" w:date="2021-11-18T18:02:00Z">
              <w:r w:rsidDel="007D446A">
                <w:delText>4278.7</w:delText>
              </w:r>
            </w:del>
          </w:p>
        </w:tc>
        <w:tc>
          <w:tcPr>
            <w:tcW w:w="0" w:type="auto"/>
          </w:tcPr>
          <w:p w14:paraId="0C57BF94" w14:textId="13369367" w:rsidR="00A4478A" w:rsidDel="007D446A" w:rsidRDefault="004A0387">
            <w:pPr>
              <w:pStyle w:val="Compact"/>
              <w:keepNext/>
              <w:keepLines/>
              <w:spacing w:before="200" w:after="0"/>
              <w:outlineLvl w:val="1"/>
              <w:rPr>
                <w:del w:id="1970" w:author="Tim Tørnes Pedersen" w:date="2021-11-18T18:02:00Z"/>
              </w:rPr>
              <w:pPrChange w:id="1971" w:author="Tim Tørnes Pedersen" w:date="2021-11-18T18:02:00Z">
                <w:pPr>
                  <w:pStyle w:val="Compact"/>
                </w:pPr>
              </w:pPrChange>
            </w:pPr>
            <w:del w:id="1972" w:author="Tim Tørnes Pedersen" w:date="2021-11-18T18:02:00Z">
              <w:r w:rsidDel="007D446A">
                <w:delText>3203.7</w:delText>
              </w:r>
            </w:del>
          </w:p>
        </w:tc>
        <w:tc>
          <w:tcPr>
            <w:tcW w:w="0" w:type="auto"/>
          </w:tcPr>
          <w:p w14:paraId="1D5D59AC" w14:textId="2FE7DB73" w:rsidR="00A4478A" w:rsidDel="007D446A" w:rsidRDefault="004A0387">
            <w:pPr>
              <w:pStyle w:val="Compact"/>
              <w:keepNext/>
              <w:keepLines/>
              <w:spacing w:before="200" w:after="0"/>
              <w:outlineLvl w:val="1"/>
              <w:rPr>
                <w:del w:id="1973" w:author="Tim Tørnes Pedersen" w:date="2021-11-18T18:02:00Z"/>
              </w:rPr>
              <w:pPrChange w:id="1974" w:author="Tim Tørnes Pedersen" w:date="2021-11-18T18:02:00Z">
                <w:pPr>
                  <w:pStyle w:val="Compact"/>
                </w:pPr>
              </w:pPrChange>
            </w:pPr>
            <w:del w:id="1975" w:author="Tim Tørnes Pedersen" w:date="2021-11-18T18:02:00Z">
              <w:r w:rsidDel="007D446A">
                <w:delText>3004.7</w:delText>
              </w:r>
            </w:del>
          </w:p>
        </w:tc>
        <w:tc>
          <w:tcPr>
            <w:tcW w:w="0" w:type="auto"/>
          </w:tcPr>
          <w:p w14:paraId="2145EB36" w14:textId="190CE88B" w:rsidR="00A4478A" w:rsidDel="007D446A" w:rsidRDefault="004A0387">
            <w:pPr>
              <w:pStyle w:val="Compact"/>
              <w:keepNext/>
              <w:keepLines/>
              <w:spacing w:before="200" w:after="0"/>
              <w:outlineLvl w:val="1"/>
              <w:rPr>
                <w:del w:id="1976" w:author="Tim Tørnes Pedersen" w:date="2021-11-18T18:02:00Z"/>
              </w:rPr>
              <w:pPrChange w:id="1977" w:author="Tim Tørnes Pedersen" w:date="2021-11-18T18:02:00Z">
                <w:pPr>
                  <w:pStyle w:val="Compact"/>
                </w:pPr>
              </w:pPrChange>
            </w:pPr>
            <w:del w:id="1978" w:author="Tim Tørnes Pedersen" w:date="2021-11-18T18:02:00Z">
              <w:r w:rsidDel="007D446A">
                <w:delText>0.0</w:delText>
              </w:r>
            </w:del>
          </w:p>
        </w:tc>
        <w:tc>
          <w:tcPr>
            <w:tcW w:w="0" w:type="auto"/>
          </w:tcPr>
          <w:p w14:paraId="125D3449" w14:textId="39CBE107" w:rsidR="00A4478A" w:rsidDel="007D446A" w:rsidRDefault="004A0387">
            <w:pPr>
              <w:pStyle w:val="Compact"/>
              <w:keepNext/>
              <w:keepLines/>
              <w:spacing w:before="200" w:after="0"/>
              <w:outlineLvl w:val="1"/>
              <w:rPr>
                <w:del w:id="1979" w:author="Tim Tørnes Pedersen" w:date="2021-11-18T18:02:00Z"/>
              </w:rPr>
              <w:pPrChange w:id="1980" w:author="Tim Tørnes Pedersen" w:date="2021-11-18T18:02:00Z">
                <w:pPr>
                  <w:pStyle w:val="Compact"/>
                </w:pPr>
              </w:pPrChange>
            </w:pPr>
            <w:del w:id="1981" w:author="Tim Tørnes Pedersen" w:date="2021-11-18T18:02:00Z">
              <w:r w:rsidDel="007D446A">
                <w:delText>0.0</w:delText>
              </w:r>
            </w:del>
          </w:p>
        </w:tc>
        <w:tc>
          <w:tcPr>
            <w:tcW w:w="0" w:type="auto"/>
          </w:tcPr>
          <w:p w14:paraId="1CAB9ACE" w14:textId="43BF00CF" w:rsidR="00A4478A" w:rsidDel="007D446A" w:rsidRDefault="004A0387">
            <w:pPr>
              <w:pStyle w:val="Compact"/>
              <w:keepNext/>
              <w:keepLines/>
              <w:spacing w:before="200" w:after="0"/>
              <w:outlineLvl w:val="1"/>
              <w:rPr>
                <w:del w:id="1982" w:author="Tim Tørnes Pedersen" w:date="2021-11-18T18:02:00Z"/>
              </w:rPr>
              <w:pPrChange w:id="1983" w:author="Tim Tørnes Pedersen" w:date="2021-11-18T18:02:00Z">
                <w:pPr>
                  <w:pStyle w:val="Compact"/>
                </w:pPr>
              </w:pPrChange>
            </w:pPr>
            <w:del w:id="1984" w:author="Tim Tørnes Pedersen" w:date="2021-11-18T18:02:00Z">
              <w:r w:rsidDel="007D446A">
                <w:delText>0.0</w:delText>
              </w:r>
            </w:del>
          </w:p>
        </w:tc>
      </w:tr>
      <w:tr w:rsidR="00A4478A" w:rsidDel="007D446A" w14:paraId="57300642" w14:textId="4903DC5C" w:rsidTr="007D446A">
        <w:trPr>
          <w:del w:id="1985" w:author="Tim Tørnes Pedersen" w:date="2021-11-18T18:02:00Z"/>
        </w:trPr>
        <w:tc>
          <w:tcPr>
            <w:tcW w:w="0" w:type="auto"/>
          </w:tcPr>
          <w:p w14:paraId="0D3469A6" w14:textId="6F229959" w:rsidR="00A4478A" w:rsidDel="007D446A" w:rsidRDefault="004A0387">
            <w:pPr>
              <w:pStyle w:val="Compact"/>
              <w:keepNext/>
              <w:keepLines/>
              <w:spacing w:before="200" w:after="0"/>
              <w:outlineLvl w:val="1"/>
              <w:rPr>
                <w:del w:id="1986" w:author="Tim Tørnes Pedersen" w:date="2021-11-18T18:02:00Z"/>
              </w:rPr>
              <w:pPrChange w:id="1987" w:author="Tim Tørnes Pedersen" w:date="2021-11-18T18:02:00Z">
                <w:pPr>
                  <w:pStyle w:val="Compact"/>
                </w:pPr>
              </w:pPrChange>
            </w:pPr>
            <w:del w:id="1988" w:author="Tim Tørnes Pedersen" w:date="2021-11-18T18:02:00Z">
              <w:r w:rsidDel="007D446A">
                <w:delText>BA</w:delText>
              </w:r>
            </w:del>
          </w:p>
        </w:tc>
        <w:tc>
          <w:tcPr>
            <w:tcW w:w="0" w:type="auto"/>
          </w:tcPr>
          <w:p w14:paraId="2EC5BE7A" w14:textId="5117129F" w:rsidR="00A4478A" w:rsidDel="007D446A" w:rsidRDefault="004A0387">
            <w:pPr>
              <w:pStyle w:val="Compact"/>
              <w:keepNext/>
              <w:keepLines/>
              <w:spacing w:before="200" w:after="0"/>
              <w:outlineLvl w:val="1"/>
              <w:rPr>
                <w:del w:id="1989" w:author="Tim Tørnes Pedersen" w:date="2021-11-18T18:02:00Z"/>
              </w:rPr>
              <w:pPrChange w:id="1990" w:author="Tim Tørnes Pedersen" w:date="2021-11-18T18:02:00Z">
                <w:pPr>
                  <w:pStyle w:val="Compact"/>
                </w:pPr>
              </w:pPrChange>
            </w:pPr>
            <w:del w:id="1991" w:author="Tim Tørnes Pedersen" w:date="2021-11-18T18:02:00Z">
              <w:r w:rsidDel="007D446A">
                <w:delText>0.0</w:delText>
              </w:r>
            </w:del>
          </w:p>
        </w:tc>
        <w:tc>
          <w:tcPr>
            <w:tcW w:w="0" w:type="auto"/>
          </w:tcPr>
          <w:p w14:paraId="7329187F" w14:textId="0B6EF667" w:rsidR="00A4478A" w:rsidDel="007D446A" w:rsidRDefault="004A0387">
            <w:pPr>
              <w:pStyle w:val="Compact"/>
              <w:keepNext/>
              <w:keepLines/>
              <w:spacing w:before="200" w:after="0"/>
              <w:outlineLvl w:val="1"/>
              <w:rPr>
                <w:del w:id="1992" w:author="Tim Tørnes Pedersen" w:date="2021-11-18T18:02:00Z"/>
              </w:rPr>
              <w:pPrChange w:id="1993" w:author="Tim Tørnes Pedersen" w:date="2021-11-18T18:02:00Z">
                <w:pPr>
                  <w:pStyle w:val="Compact"/>
                </w:pPr>
              </w:pPrChange>
            </w:pPr>
            <w:del w:id="1994" w:author="Tim Tørnes Pedersen" w:date="2021-11-18T18:02:00Z">
              <w:r w:rsidDel="007D446A">
                <w:delText>50.6</w:delText>
              </w:r>
            </w:del>
          </w:p>
        </w:tc>
        <w:tc>
          <w:tcPr>
            <w:tcW w:w="0" w:type="auto"/>
          </w:tcPr>
          <w:p w14:paraId="0A9DB999" w14:textId="14164180" w:rsidR="00A4478A" w:rsidDel="007D446A" w:rsidRDefault="004A0387">
            <w:pPr>
              <w:pStyle w:val="Compact"/>
              <w:keepNext/>
              <w:keepLines/>
              <w:spacing w:before="200" w:after="0"/>
              <w:outlineLvl w:val="1"/>
              <w:rPr>
                <w:del w:id="1995" w:author="Tim Tørnes Pedersen" w:date="2021-11-18T18:02:00Z"/>
              </w:rPr>
              <w:pPrChange w:id="1996" w:author="Tim Tørnes Pedersen" w:date="2021-11-18T18:02:00Z">
                <w:pPr>
                  <w:pStyle w:val="Compact"/>
                </w:pPr>
              </w:pPrChange>
            </w:pPr>
            <w:del w:id="1997" w:author="Tim Tørnes Pedersen" w:date="2021-11-18T18:02:00Z">
              <w:r w:rsidDel="007D446A">
                <w:delText>0.0</w:delText>
              </w:r>
            </w:del>
          </w:p>
        </w:tc>
        <w:tc>
          <w:tcPr>
            <w:tcW w:w="0" w:type="auto"/>
          </w:tcPr>
          <w:p w14:paraId="5FE5E6FD" w14:textId="65357C62" w:rsidR="00A4478A" w:rsidDel="007D446A" w:rsidRDefault="004A0387">
            <w:pPr>
              <w:pStyle w:val="Compact"/>
              <w:keepNext/>
              <w:keepLines/>
              <w:spacing w:before="200" w:after="0"/>
              <w:outlineLvl w:val="1"/>
              <w:rPr>
                <w:del w:id="1998" w:author="Tim Tørnes Pedersen" w:date="2021-11-18T18:02:00Z"/>
              </w:rPr>
              <w:pPrChange w:id="1999" w:author="Tim Tørnes Pedersen" w:date="2021-11-18T18:02:00Z">
                <w:pPr>
                  <w:pStyle w:val="Compact"/>
                </w:pPr>
              </w:pPrChange>
            </w:pPr>
            <w:del w:id="2000" w:author="Tim Tørnes Pedersen" w:date="2021-11-18T18:02:00Z">
              <w:r w:rsidDel="007D446A">
                <w:delText>0.0</w:delText>
              </w:r>
            </w:del>
          </w:p>
        </w:tc>
        <w:tc>
          <w:tcPr>
            <w:tcW w:w="0" w:type="auto"/>
          </w:tcPr>
          <w:p w14:paraId="11DB71E6" w14:textId="0773E2E0" w:rsidR="00A4478A" w:rsidDel="007D446A" w:rsidRDefault="004A0387">
            <w:pPr>
              <w:pStyle w:val="Compact"/>
              <w:keepNext/>
              <w:keepLines/>
              <w:spacing w:before="200" w:after="0"/>
              <w:outlineLvl w:val="1"/>
              <w:rPr>
                <w:del w:id="2001" w:author="Tim Tørnes Pedersen" w:date="2021-11-18T18:02:00Z"/>
              </w:rPr>
              <w:pPrChange w:id="2002" w:author="Tim Tørnes Pedersen" w:date="2021-11-18T18:02:00Z">
                <w:pPr>
                  <w:pStyle w:val="Compact"/>
                </w:pPr>
              </w:pPrChange>
            </w:pPr>
            <w:del w:id="2003" w:author="Tim Tørnes Pedersen" w:date="2021-11-18T18:02:00Z">
              <w:r w:rsidDel="007D446A">
                <w:delText>0.0</w:delText>
              </w:r>
            </w:del>
          </w:p>
        </w:tc>
        <w:tc>
          <w:tcPr>
            <w:tcW w:w="0" w:type="auto"/>
          </w:tcPr>
          <w:p w14:paraId="2AAD2CF1" w14:textId="5DA8B15A" w:rsidR="00A4478A" w:rsidDel="007D446A" w:rsidRDefault="004A0387">
            <w:pPr>
              <w:pStyle w:val="Compact"/>
              <w:keepNext/>
              <w:keepLines/>
              <w:spacing w:before="200" w:after="0"/>
              <w:outlineLvl w:val="1"/>
              <w:rPr>
                <w:del w:id="2004" w:author="Tim Tørnes Pedersen" w:date="2021-11-18T18:02:00Z"/>
              </w:rPr>
              <w:pPrChange w:id="2005" w:author="Tim Tørnes Pedersen" w:date="2021-11-18T18:02:00Z">
                <w:pPr>
                  <w:pStyle w:val="Compact"/>
                </w:pPr>
              </w:pPrChange>
            </w:pPr>
            <w:del w:id="2006" w:author="Tim Tørnes Pedersen" w:date="2021-11-18T18:02:00Z">
              <w:r w:rsidDel="007D446A">
                <w:delText>0.0</w:delText>
              </w:r>
            </w:del>
          </w:p>
        </w:tc>
        <w:tc>
          <w:tcPr>
            <w:tcW w:w="0" w:type="auto"/>
          </w:tcPr>
          <w:p w14:paraId="50A1EFB8" w14:textId="7FB34F25" w:rsidR="00A4478A" w:rsidDel="007D446A" w:rsidRDefault="004A0387">
            <w:pPr>
              <w:pStyle w:val="Compact"/>
              <w:keepNext/>
              <w:keepLines/>
              <w:spacing w:before="200" w:after="0"/>
              <w:outlineLvl w:val="1"/>
              <w:rPr>
                <w:del w:id="2007" w:author="Tim Tørnes Pedersen" w:date="2021-11-18T18:02:00Z"/>
              </w:rPr>
              <w:pPrChange w:id="2008" w:author="Tim Tørnes Pedersen" w:date="2021-11-18T18:02:00Z">
                <w:pPr>
                  <w:pStyle w:val="Compact"/>
                </w:pPr>
              </w:pPrChange>
            </w:pPr>
            <w:del w:id="2009" w:author="Tim Tørnes Pedersen" w:date="2021-11-18T18:02:00Z">
              <w:r w:rsidDel="007D446A">
                <w:delText>0.0</w:delText>
              </w:r>
            </w:del>
          </w:p>
        </w:tc>
        <w:tc>
          <w:tcPr>
            <w:tcW w:w="0" w:type="auto"/>
          </w:tcPr>
          <w:p w14:paraId="6F763B56" w14:textId="47219761" w:rsidR="00A4478A" w:rsidDel="007D446A" w:rsidRDefault="004A0387">
            <w:pPr>
              <w:pStyle w:val="Compact"/>
              <w:keepNext/>
              <w:keepLines/>
              <w:spacing w:before="200" w:after="0"/>
              <w:outlineLvl w:val="1"/>
              <w:rPr>
                <w:del w:id="2010" w:author="Tim Tørnes Pedersen" w:date="2021-11-18T18:02:00Z"/>
              </w:rPr>
              <w:pPrChange w:id="2011" w:author="Tim Tørnes Pedersen" w:date="2021-11-18T18:02:00Z">
                <w:pPr>
                  <w:pStyle w:val="Compact"/>
                </w:pPr>
              </w:pPrChange>
            </w:pPr>
            <w:del w:id="2012" w:author="Tim Tørnes Pedersen" w:date="2021-11-18T18:02:00Z">
              <w:r w:rsidDel="007D446A">
                <w:delText>0.0</w:delText>
              </w:r>
            </w:del>
          </w:p>
        </w:tc>
        <w:tc>
          <w:tcPr>
            <w:tcW w:w="0" w:type="auto"/>
          </w:tcPr>
          <w:p w14:paraId="25CF35C0" w14:textId="52F6FDCA" w:rsidR="00A4478A" w:rsidDel="007D446A" w:rsidRDefault="004A0387">
            <w:pPr>
              <w:pStyle w:val="Compact"/>
              <w:keepNext/>
              <w:keepLines/>
              <w:spacing w:before="200" w:after="0"/>
              <w:outlineLvl w:val="1"/>
              <w:rPr>
                <w:del w:id="2013" w:author="Tim Tørnes Pedersen" w:date="2021-11-18T18:02:00Z"/>
              </w:rPr>
              <w:pPrChange w:id="2014" w:author="Tim Tørnes Pedersen" w:date="2021-11-18T18:02:00Z">
                <w:pPr>
                  <w:pStyle w:val="Compact"/>
                </w:pPr>
              </w:pPrChange>
            </w:pPr>
            <w:del w:id="2015" w:author="Tim Tørnes Pedersen" w:date="2021-11-18T18:02:00Z">
              <w:r w:rsidDel="007D446A">
                <w:delText>0.0</w:delText>
              </w:r>
            </w:del>
          </w:p>
        </w:tc>
        <w:tc>
          <w:tcPr>
            <w:tcW w:w="0" w:type="auto"/>
          </w:tcPr>
          <w:p w14:paraId="194DC29F" w14:textId="23FD571E" w:rsidR="00A4478A" w:rsidDel="007D446A" w:rsidRDefault="004A0387">
            <w:pPr>
              <w:pStyle w:val="Compact"/>
              <w:keepNext/>
              <w:keepLines/>
              <w:spacing w:before="200" w:after="0"/>
              <w:outlineLvl w:val="1"/>
              <w:rPr>
                <w:del w:id="2016" w:author="Tim Tørnes Pedersen" w:date="2021-11-18T18:02:00Z"/>
              </w:rPr>
              <w:pPrChange w:id="2017" w:author="Tim Tørnes Pedersen" w:date="2021-11-18T18:02:00Z">
                <w:pPr>
                  <w:pStyle w:val="Compact"/>
                </w:pPr>
              </w:pPrChange>
            </w:pPr>
            <w:del w:id="2018" w:author="Tim Tørnes Pedersen" w:date="2021-11-18T18:02:00Z">
              <w:r w:rsidDel="007D446A">
                <w:delText>0.0</w:delText>
              </w:r>
            </w:del>
          </w:p>
        </w:tc>
      </w:tr>
      <w:tr w:rsidR="00A4478A" w:rsidDel="007D446A" w14:paraId="0E8A4879" w14:textId="1A8558B5" w:rsidTr="007D446A">
        <w:trPr>
          <w:del w:id="2019" w:author="Tim Tørnes Pedersen" w:date="2021-11-18T18:02:00Z"/>
        </w:trPr>
        <w:tc>
          <w:tcPr>
            <w:tcW w:w="0" w:type="auto"/>
          </w:tcPr>
          <w:p w14:paraId="686CEA2A" w14:textId="3A136762" w:rsidR="00A4478A" w:rsidDel="007D446A" w:rsidRDefault="004A0387">
            <w:pPr>
              <w:pStyle w:val="Compact"/>
              <w:keepNext/>
              <w:keepLines/>
              <w:spacing w:before="200" w:after="0"/>
              <w:outlineLvl w:val="1"/>
              <w:rPr>
                <w:del w:id="2020" w:author="Tim Tørnes Pedersen" w:date="2021-11-18T18:02:00Z"/>
              </w:rPr>
              <w:pPrChange w:id="2021" w:author="Tim Tørnes Pedersen" w:date="2021-11-18T18:02:00Z">
                <w:pPr>
                  <w:pStyle w:val="Compact"/>
                </w:pPr>
              </w:pPrChange>
            </w:pPr>
            <w:del w:id="2022" w:author="Tim Tørnes Pedersen" w:date="2021-11-18T18:02:00Z">
              <w:r w:rsidDel="007D446A">
                <w:delText>BE</w:delText>
              </w:r>
            </w:del>
          </w:p>
        </w:tc>
        <w:tc>
          <w:tcPr>
            <w:tcW w:w="0" w:type="auto"/>
          </w:tcPr>
          <w:p w14:paraId="35604572" w14:textId="4DB8DBDF" w:rsidR="00A4478A" w:rsidDel="007D446A" w:rsidRDefault="004A0387">
            <w:pPr>
              <w:pStyle w:val="Compact"/>
              <w:keepNext/>
              <w:keepLines/>
              <w:spacing w:before="200" w:after="0"/>
              <w:outlineLvl w:val="1"/>
              <w:rPr>
                <w:del w:id="2023" w:author="Tim Tørnes Pedersen" w:date="2021-11-18T18:02:00Z"/>
              </w:rPr>
              <w:pPrChange w:id="2024" w:author="Tim Tørnes Pedersen" w:date="2021-11-18T18:02:00Z">
                <w:pPr>
                  <w:pStyle w:val="Compact"/>
                </w:pPr>
              </w:pPrChange>
            </w:pPr>
            <w:del w:id="2025" w:author="Tim Tørnes Pedersen" w:date="2021-11-18T18:02:00Z">
              <w:r w:rsidDel="007D446A">
                <w:delText>1185.9</w:delText>
              </w:r>
            </w:del>
          </w:p>
        </w:tc>
        <w:tc>
          <w:tcPr>
            <w:tcW w:w="0" w:type="auto"/>
          </w:tcPr>
          <w:p w14:paraId="4954E760" w14:textId="3F263583" w:rsidR="00A4478A" w:rsidDel="007D446A" w:rsidRDefault="004A0387">
            <w:pPr>
              <w:pStyle w:val="Compact"/>
              <w:keepNext/>
              <w:keepLines/>
              <w:spacing w:before="200" w:after="0"/>
              <w:outlineLvl w:val="1"/>
              <w:rPr>
                <w:del w:id="2026" w:author="Tim Tørnes Pedersen" w:date="2021-11-18T18:02:00Z"/>
              </w:rPr>
              <w:pPrChange w:id="2027" w:author="Tim Tørnes Pedersen" w:date="2021-11-18T18:02:00Z">
                <w:pPr>
                  <w:pStyle w:val="Compact"/>
                </w:pPr>
              </w:pPrChange>
            </w:pPr>
            <w:del w:id="2028" w:author="Tim Tørnes Pedersen" w:date="2021-11-18T18:02:00Z">
              <w:r w:rsidDel="007D446A">
                <w:delText>2074.8</w:delText>
              </w:r>
            </w:del>
          </w:p>
        </w:tc>
        <w:tc>
          <w:tcPr>
            <w:tcW w:w="0" w:type="auto"/>
          </w:tcPr>
          <w:p w14:paraId="593D3A38" w14:textId="1DAB755E" w:rsidR="00A4478A" w:rsidDel="007D446A" w:rsidRDefault="004A0387">
            <w:pPr>
              <w:pStyle w:val="Compact"/>
              <w:keepNext/>
              <w:keepLines/>
              <w:spacing w:before="200" w:after="0"/>
              <w:outlineLvl w:val="1"/>
              <w:rPr>
                <w:del w:id="2029" w:author="Tim Tørnes Pedersen" w:date="2021-11-18T18:02:00Z"/>
              </w:rPr>
              <w:pPrChange w:id="2030" w:author="Tim Tørnes Pedersen" w:date="2021-11-18T18:02:00Z">
                <w:pPr>
                  <w:pStyle w:val="Compact"/>
                </w:pPr>
              </w:pPrChange>
            </w:pPr>
            <w:del w:id="2031" w:author="Tim Tørnes Pedersen" w:date="2021-11-18T18:02:00Z">
              <w:r w:rsidDel="007D446A">
                <w:delText>59.0</w:delText>
              </w:r>
            </w:del>
          </w:p>
        </w:tc>
        <w:tc>
          <w:tcPr>
            <w:tcW w:w="0" w:type="auto"/>
          </w:tcPr>
          <w:p w14:paraId="1CEF6936" w14:textId="1C423071" w:rsidR="00A4478A" w:rsidDel="007D446A" w:rsidRDefault="004A0387">
            <w:pPr>
              <w:pStyle w:val="Compact"/>
              <w:keepNext/>
              <w:keepLines/>
              <w:spacing w:before="200" w:after="0"/>
              <w:outlineLvl w:val="1"/>
              <w:rPr>
                <w:del w:id="2032" w:author="Tim Tørnes Pedersen" w:date="2021-11-18T18:02:00Z"/>
              </w:rPr>
              <w:pPrChange w:id="2033" w:author="Tim Tørnes Pedersen" w:date="2021-11-18T18:02:00Z">
                <w:pPr>
                  <w:pStyle w:val="Compact"/>
                </w:pPr>
              </w:pPrChange>
            </w:pPr>
            <w:del w:id="2034" w:author="Tim Tørnes Pedersen" w:date="2021-11-18T18:02:00Z">
              <w:r w:rsidDel="007D446A">
                <w:delText>3984.5</w:delText>
              </w:r>
            </w:del>
          </w:p>
        </w:tc>
        <w:tc>
          <w:tcPr>
            <w:tcW w:w="0" w:type="auto"/>
          </w:tcPr>
          <w:p w14:paraId="27A4018E" w14:textId="3BD0CEC1" w:rsidR="00A4478A" w:rsidDel="007D446A" w:rsidRDefault="004A0387">
            <w:pPr>
              <w:pStyle w:val="Compact"/>
              <w:keepNext/>
              <w:keepLines/>
              <w:spacing w:before="200" w:after="0"/>
              <w:outlineLvl w:val="1"/>
              <w:rPr>
                <w:del w:id="2035" w:author="Tim Tørnes Pedersen" w:date="2021-11-18T18:02:00Z"/>
              </w:rPr>
              <w:pPrChange w:id="2036" w:author="Tim Tørnes Pedersen" w:date="2021-11-18T18:02:00Z">
                <w:pPr>
                  <w:pStyle w:val="Compact"/>
                </w:pPr>
              </w:pPrChange>
            </w:pPr>
            <w:del w:id="2037" w:author="Tim Tørnes Pedersen" w:date="2021-11-18T18:02:00Z">
              <w:r w:rsidDel="007D446A">
                <w:delText>6555.0</w:delText>
              </w:r>
            </w:del>
          </w:p>
        </w:tc>
        <w:tc>
          <w:tcPr>
            <w:tcW w:w="0" w:type="auto"/>
          </w:tcPr>
          <w:p w14:paraId="59DC5C42" w14:textId="7C75DEE3" w:rsidR="00A4478A" w:rsidDel="007D446A" w:rsidRDefault="004A0387">
            <w:pPr>
              <w:pStyle w:val="Compact"/>
              <w:keepNext/>
              <w:keepLines/>
              <w:spacing w:before="200" w:after="0"/>
              <w:outlineLvl w:val="1"/>
              <w:rPr>
                <w:del w:id="2038" w:author="Tim Tørnes Pedersen" w:date="2021-11-18T18:02:00Z"/>
              </w:rPr>
              <w:pPrChange w:id="2039" w:author="Tim Tørnes Pedersen" w:date="2021-11-18T18:02:00Z">
                <w:pPr>
                  <w:pStyle w:val="Compact"/>
                </w:pPr>
              </w:pPrChange>
            </w:pPr>
            <w:del w:id="2040" w:author="Tim Tørnes Pedersen" w:date="2021-11-18T18:02:00Z">
              <w:r w:rsidDel="007D446A">
                <w:delText>3562.5</w:delText>
              </w:r>
            </w:del>
          </w:p>
        </w:tc>
        <w:tc>
          <w:tcPr>
            <w:tcW w:w="0" w:type="auto"/>
          </w:tcPr>
          <w:p w14:paraId="75CC283D" w14:textId="56CE0213" w:rsidR="00A4478A" w:rsidDel="007D446A" w:rsidRDefault="004A0387">
            <w:pPr>
              <w:pStyle w:val="Compact"/>
              <w:keepNext/>
              <w:keepLines/>
              <w:spacing w:before="200" w:after="0"/>
              <w:outlineLvl w:val="1"/>
              <w:rPr>
                <w:del w:id="2041" w:author="Tim Tørnes Pedersen" w:date="2021-11-18T18:02:00Z"/>
              </w:rPr>
              <w:pPrChange w:id="2042" w:author="Tim Tørnes Pedersen" w:date="2021-11-18T18:02:00Z">
                <w:pPr>
                  <w:pStyle w:val="Compact"/>
                </w:pPr>
              </w:pPrChange>
            </w:pPr>
            <w:del w:id="2043" w:author="Tim Tørnes Pedersen" w:date="2021-11-18T18:02:00Z">
              <w:r w:rsidDel="007D446A">
                <w:delText>4620.5</w:delText>
              </w:r>
            </w:del>
          </w:p>
        </w:tc>
        <w:tc>
          <w:tcPr>
            <w:tcW w:w="0" w:type="auto"/>
          </w:tcPr>
          <w:p w14:paraId="3430AB51" w14:textId="031214B9" w:rsidR="00A4478A" w:rsidDel="007D446A" w:rsidRDefault="004A0387">
            <w:pPr>
              <w:pStyle w:val="Compact"/>
              <w:keepNext/>
              <w:keepLines/>
              <w:spacing w:before="200" w:after="0"/>
              <w:outlineLvl w:val="1"/>
              <w:rPr>
                <w:del w:id="2044" w:author="Tim Tørnes Pedersen" w:date="2021-11-18T18:02:00Z"/>
              </w:rPr>
              <w:pPrChange w:id="2045" w:author="Tim Tørnes Pedersen" w:date="2021-11-18T18:02:00Z">
                <w:pPr>
                  <w:pStyle w:val="Compact"/>
                </w:pPr>
              </w:pPrChange>
            </w:pPr>
            <w:del w:id="2046" w:author="Tim Tørnes Pedersen" w:date="2021-11-18T18:02:00Z">
              <w:r w:rsidDel="007D446A">
                <w:delText>0.0</w:delText>
              </w:r>
            </w:del>
          </w:p>
        </w:tc>
        <w:tc>
          <w:tcPr>
            <w:tcW w:w="0" w:type="auto"/>
          </w:tcPr>
          <w:p w14:paraId="4A28FF58" w14:textId="27275780" w:rsidR="00A4478A" w:rsidDel="007D446A" w:rsidRDefault="004A0387">
            <w:pPr>
              <w:pStyle w:val="Compact"/>
              <w:keepNext/>
              <w:keepLines/>
              <w:spacing w:before="200" w:after="0"/>
              <w:outlineLvl w:val="1"/>
              <w:rPr>
                <w:del w:id="2047" w:author="Tim Tørnes Pedersen" w:date="2021-11-18T18:02:00Z"/>
              </w:rPr>
              <w:pPrChange w:id="2048" w:author="Tim Tørnes Pedersen" w:date="2021-11-18T18:02:00Z">
                <w:pPr>
                  <w:pStyle w:val="Compact"/>
                </w:pPr>
              </w:pPrChange>
            </w:pPr>
            <w:del w:id="2049" w:author="Tim Tørnes Pedersen" w:date="2021-11-18T18:02:00Z">
              <w:r w:rsidDel="007D446A">
                <w:delText>17957.0</w:delText>
              </w:r>
            </w:del>
          </w:p>
        </w:tc>
        <w:tc>
          <w:tcPr>
            <w:tcW w:w="0" w:type="auto"/>
          </w:tcPr>
          <w:p w14:paraId="21D8A04C" w14:textId="6602F531" w:rsidR="00A4478A" w:rsidDel="007D446A" w:rsidRDefault="004A0387">
            <w:pPr>
              <w:pStyle w:val="Compact"/>
              <w:keepNext/>
              <w:keepLines/>
              <w:spacing w:before="200" w:after="0"/>
              <w:outlineLvl w:val="1"/>
              <w:rPr>
                <w:del w:id="2050" w:author="Tim Tørnes Pedersen" w:date="2021-11-18T18:02:00Z"/>
              </w:rPr>
              <w:pPrChange w:id="2051" w:author="Tim Tørnes Pedersen" w:date="2021-11-18T18:02:00Z">
                <w:pPr>
                  <w:pStyle w:val="Compact"/>
                </w:pPr>
              </w:pPrChange>
            </w:pPr>
            <w:del w:id="2052" w:author="Tim Tørnes Pedersen" w:date="2021-11-18T18:02:00Z">
              <w:r w:rsidDel="007D446A">
                <w:delText>0.0</w:delText>
              </w:r>
            </w:del>
          </w:p>
        </w:tc>
      </w:tr>
      <w:tr w:rsidR="00A4478A" w:rsidDel="007D446A" w14:paraId="419803A3" w14:textId="375AB106" w:rsidTr="007D446A">
        <w:trPr>
          <w:del w:id="2053" w:author="Tim Tørnes Pedersen" w:date="2021-11-18T18:02:00Z"/>
        </w:trPr>
        <w:tc>
          <w:tcPr>
            <w:tcW w:w="0" w:type="auto"/>
          </w:tcPr>
          <w:p w14:paraId="6A0AFAA8" w14:textId="4EE28419" w:rsidR="00A4478A" w:rsidDel="007D446A" w:rsidRDefault="004A0387">
            <w:pPr>
              <w:pStyle w:val="Compact"/>
              <w:keepNext/>
              <w:keepLines/>
              <w:spacing w:before="200" w:after="0"/>
              <w:outlineLvl w:val="1"/>
              <w:rPr>
                <w:del w:id="2054" w:author="Tim Tørnes Pedersen" w:date="2021-11-18T18:02:00Z"/>
              </w:rPr>
              <w:pPrChange w:id="2055" w:author="Tim Tørnes Pedersen" w:date="2021-11-18T18:02:00Z">
                <w:pPr>
                  <w:pStyle w:val="Compact"/>
                </w:pPr>
              </w:pPrChange>
            </w:pPr>
            <w:del w:id="2056" w:author="Tim Tørnes Pedersen" w:date="2021-11-18T18:02:00Z">
              <w:r w:rsidDel="007D446A">
                <w:delText>BG</w:delText>
              </w:r>
            </w:del>
          </w:p>
        </w:tc>
        <w:tc>
          <w:tcPr>
            <w:tcW w:w="0" w:type="auto"/>
          </w:tcPr>
          <w:p w14:paraId="423F01C8" w14:textId="0C1E020B" w:rsidR="00A4478A" w:rsidDel="007D446A" w:rsidRDefault="004A0387">
            <w:pPr>
              <w:pStyle w:val="Compact"/>
              <w:keepNext/>
              <w:keepLines/>
              <w:spacing w:before="200" w:after="0"/>
              <w:outlineLvl w:val="1"/>
              <w:rPr>
                <w:del w:id="2057" w:author="Tim Tørnes Pedersen" w:date="2021-11-18T18:02:00Z"/>
              </w:rPr>
              <w:pPrChange w:id="2058" w:author="Tim Tørnes Pedersen" w:date="2021-11-18T18:02:00Z">
                <w:pPr>
                  <w:pStyle w:val="Compact"/>
                </w:pPr>
              </w:pPrChange>
            </w:pPr>
            <w:del w:id="2059" w:author="Tim Tørnes Pedersen" w:date="2021-11-18T18:02:00Z">
              <w:r w:rsidDel="007D446A">
                <w:delText>0.0</w:delText>
              </w:r>
            </w:del>
          </w:p>
        </w:tc>
        <w:tc>
          <w:tcPr>
            <w:tcW w:w="0" w:type="auto"/>
          </w:tcPr>
          <w:p w14:paraId="06342E13" w14:textId="385B88BA" w:rsidR="00A4478A" w:rsidDel="007D446A" w:rsidRDefault="004A0387">
            <w:pPr>
              <w:pStyle w:val="Compact"/>
              <w:keepNext/>
              <w:keepLines/>
              <w:spacing w:before="200" w:after="0"/>
              <w:outlineLvl w:val="1"/>
              <w:rPr>
                <w:del w:id="2060" w:author="Tim Tørnes Pedersen" w:date="2021-11-18T18:02:00Z"/>
              </w:rPr>
              <w:pPrChange w:id="2061" w:author="Tim Tørnes Pedersen" w:date="2021-11-18T18:02:00Z">
                <w:pPr>
                  <w:pStyle w:val="Compact"/>
                </w:pPr>
              </w:pPrChange>
            </w:pPr>
            <w:del w:id="2062" w:author="Tim Tørnes Pedersen" w:date="2021-11-18T18:02:00Z">
              <w:r w:rsidDel="007D446A">
                <w:delText>691.0</w:delText>
              </w:r>
            </w:del>
          </w:p>
        </w:tc>
        <w:tc>
          <w:tcPr>
            <w:tcW w:w="0" w:type="auto"/>
          </w:tcPr>
          <w:p w14:paraId="1AD84F45" w14:textId="4DE8DEBB" w:rsidR="00A4478A" w:rsidDel="007D446A" w:rsidRDefault="004A0387">
            <w:pPr>
              <w:pStyle w:val="Compact"/>
              <w:keepNext/>
              <w:keepLines/>
              <w:spacing w:before="200" w:after="0"/>
              <w:outlineLvl w:val="1"/>
              <w:rPr>
                <w:del w:id="2063" w:author="Tim Tørnes Pedersen" w:date="2021-11-18T18:02:00Z"/>
              </w:rPr>
              <w:pPrChange w:id="2064" w:author="Tim Tørnes Pedersen" w:date="2021-11-18T18:02:00Z">
                <w:pPr>
                  <w:pStyle w:val="Compact"/>
                </w:pPr>
              </w:pPrChange>
            </w:pPr>
            <w:del w:id="2065" w:author="Tim Tørnes Pedersen" w:date="2021-11-18T18:02:00Z">
              <w:r w:rsidDel="007D446A">
                <w:delText>22.4</w:delText>
              </w:r>
            </w:del>
          </w:p>
        </w:tc>
        <w:tc>
          <w:tcPr>
            <w:tcW w:w="0" w:type="auto"/>
          </w:tcPr>
          <w:p w14:paraId="7765BEAA" w14:textId="46E7AB6D" w:rsidR="00A4478A" w:rsidDel="007D446A" w:rsidRDefault="004A0387">
            <w:pPr>
              <w:pStyle w:val="Compact"/>
              <w:keepNext/>
              <w:keepLines/>
              <w:spacing w:before="200" w:after="0"/>
              <w:outlineLvl w:val="1"/>
              <w:rPr>
                <w:del w:id="2066" w:author="Tim Tørnes Pedersen" w:date="2021-11-18T18:02:00Z"/>
              </w:rPr>
              <w:pPrChange w:id="2067" w:author="Tim Tørnes Pedersen" w:date="2021-11-18T18:02:00Z">
                <w:pPr>
                  <w:pStyle w:val="Compact"/>
                </w:pPr>
              </w:pPrChange>
            </w:pPr>
            <w:del w:id="2068" w:author="Tim Tørnes Pedersen" w:date="2021-11-18T18:02:00Z">
              <w:r w:rsidDel="007D446A">
                <w:delText>1029.0</w:delText>
              </w:r>
            </w:del>
          </w:p>
        </w:tc>
        <w:tc>
          <w:tcPr>
            <w:tcW w:w="0" w:type="auto"/>
          </w:tcPr>
          <w:p w14:paraId="15506D3B" w14:textId="12887F5D" w:rsidR="00A4478A" w:rsidDel="007D446A" w:rsidRDefault="004A0387">
            <w:pPr>
              <w:pStyle w:val="Compact"/>
              <w:keepNext/>
              <w:keepLines/>
              <w:spacing w:before="200" w:after="0"/>
              <w:outlineLvl w:val="1"/>
              <w:rPr>
                <w:del w:id="2069" w:author="Tim Tørnes Pedersen" w:date="2021-11-18T18:02:00Z"/>
              </w:rPr>
              <w:pPrChange w:id="2070" w:author="Tim Tørnes Pedersen" w:date="2021-11-18T18:02:00Z">
                <w:pPr>
                  <w:pStyle w:val="Compact"/>
                </w:pPr>
              </w:pPrChange>
            </w:pPr>
            <w:del w:id="2071" w:author="Tim Tørnes Pedersen" w:date="2021-11-18T18:02:00Z">
              <w:r w:rsidDel="007D446A">
                <w:delText>0.0</w:delText>
              </w:r>
            </w:del>
          </w:p>
        </w:tc>
        <w:tc>
          <w:tcPr>
            <w:tcW w:w="0" w:type="auto"/>
          </w:tcPr>
          <w:p w14:paraId="497B3272" w14:textId="7E79EC43" w:rsidR="00A4478A" w:rsidDel="007D446A" w:rsidRDefault="004A0387">
            <w:pPr>
              <w:pStyle w:val="Compact"/>
              <w:keepNext/>
              <w:keepLines/>
              <w:spacing w:before="200" w:after="0"/>
              <w:outlineLvl w:val="1"/>
              <w:rPr>
                <w:del w:id="2072" w:author="Tim Tørnes Pedersen" w:date="2021-11-18T18:02:00Z"/>
              </w:rPr>
              <w:pPrChange w:id="2073" w:author="Tim Tørnes Pedersen" w:date="2021-11-18T18:02:00Z">
                <w:pPr>
                  <w:pStyle w:val="Compact"/>
                </w:pPr>
              </w:pPrChange>
            </w:pPr>
            <w:del w:id="2074" w:author="Tim Tørnes Pedersen" w:date="2021-11-18T18:02:00Z">
              <w:r w:rsidDel="007D446A">
                <w:delText>1907.3</w:delText>
              </w:r>
            </w:del>
          </w:p>
        </w:tc>
        <w:tc>
          <w:tcPr>
            <w:tcW w:w="0" w:type="auto"/>
          </w:tcPr>
          <w:p w14:paraId="164B1A3B" w14:textId="4490819F" w:rsidR="00A4478A" w:rsidDel="007D446A" w:rsidRDefault="004A0387">
            <w:pPr>
              <w:pStyle w:val="Compact"/>
              <w:keepNext/>
              <w:keepLines/>
              <w:spacing w:before="200" w:after="0"/>
              <w:outlineLvl w:val="1"/>
              <w:rPr>
                <w:del w:id="2075" w:author="Tim Tørnes Pedersen" w:date="2021-11-18T18:02:00Z"/>
              </w:rPr>
              <w:pPrChange w:id="2076" w:author="Tim Tørnes Pedersen" w:date="2021-11-18T18:02:00Z">
                <w:pPr>
                  <w:pStyle w:val="Compact"/>
                </w:pPr>
              </w:pPrChange>
            </w:pPr>
            <w:del w:id="2077" w:author="Tim Tørnes Pedersen" w:date="2021-11-18T18:02:00Z">
              <w:r w:rsidDel="007D446A">
                <w:delText>15041.5</w:delText>
              </w:r>
            </w:del>
          </w:p>
        </w:tc>
        <w:tc>
          <w:tcPr>
            <w:tcW w:w="0" w:type="auto"/>
          </w:tcPr>
          <w:p w14:paraId="5A3A029A" w14:textId="2B1F3B68" w:rsidR="00A4478A" w:rsidDel="007D446A" w:rsidRDefault="004A0387">
            <w:pPr>
              <w:pStyle w:val="Compact"/>
              <w:keepNext/>
              <w:keepLines/>
              <w:spacing w:before="200" w:after="0"/>
              <w:outlineLvl w:val="1"/>
              <w:rPr>
                <w:del w:id="2078" w:author="Tim Tørnes Pedersen" w:date="2021-11-18T18:02:00Z"/>
              </w:rPr>
              <w:pPrChange w:id="2079" w:author="Tim Tørnes Pedersen" w:date="2021-11-18T18:02:00Z">
                <w:pPr>
                  <w:pStyle w:val="Compact"/>
                </w:pPr>
              </w:pPrChange>
            </w:pPr>
            <w:del w:id="2080" w:author="Tim Tørnes Pedersen" w:date="2021-11-18T18:02:00Z">
              <w:r w:rsidDel="007D446A">
                <w:delText>12100.0</w:delText>
              </w:r>
            </w:del>
          </w:p>
        </w:tc>
        <w:tc>
          <w:tcPr>
            <w:tcW w:w="0" w:type="auto"/>
          </w:tcPr>
          <w:p w14:paraId="7E82BE7C" w14:textId="18BA3175" w:rsidR="00A4478A" w:rsidDel="007D446A" w:rsidRDefault="004A0387">
            <w:pPr>
              <w:pStyle w:val="Compact"/>
              <w:keepNext/>
              <w:keepLines/>
              <w:spacing w:before="200" w:after="0"/>
              <w:outlineLvl w:val="1"/>
              <w:rPr>
                <w:del w:id="2081" w:author="Tim Tørnes Pedersen" w:date="2021-11-18T18:02:00Z"/>
              </w:rPr>
              <w:pPrChange w:id="2082" w:author="Tim Tørnes Pedersen" w:date="2021-11-18T18:02:00Z">
                <w:pPr>
                  <w:pStyle w:val="Compact"/>
                </w:pPr>
              </w:pPrChange>
            </w:pPr>
            <w:del w:id="2083" w:author="Tim Tørnes Pedersen" w:date="2021-11-18T18:02:00Z">
              <w:r w:rsidDel="007D446A">
                <w:delText>6060.6</w:delText>
              </w:r>
            </w:del>
          </w:p>
        </w:tc>
        <w:tc>
          <w:tcPr>
            <w:tcW w:w="0" w:type="auto"/>
          </w:tcPr>
          <w:p w14:paraId="78D29481" w14:textId="6494B117" w:rsidR="00A4478A" w:rsidDel="007D446A" w:rsidRDefault="004A0387">
            <w:pPr>
              <w:pStyle w:val="Compact"/>
              <w:keepNext/>
              <w:keepLines/>
              <w:spacing w:before="200" w:after="0"/>
              <w:outlineLvl w:val="1"/>
              <w:rPr>
                <w:del w:id="2084" w:author="Tim Tørnes Pedersen" w:date="2021-11-18T18:02:00Z"/>
              </w:rPr>
              <w:pPrChange w:id="2085" w:author="Tim Tørnes Pedersen" w:date="2021-11-18T18:02:00Z">
                <w:pPr>
                  <w:pStyle w:val="Compact"/>
                </w:pPr>
              </w:pPrChange>
            </w:pPr>
            <w:del w:id="2086" w:author="Tim Tørnes Pedersen" w:date="2021-11-18T18:02:00Z">
              <w:r w:rsidDel="007D446A">
                <w:delText>0.0</w:delText>
              </w:r>
            </w:del>
          </w:p>
        </w:tc>
      </w:tr>
      <w:tr w:rsidR="00A4478A" w:rsidDel="007D446A" w14:paraId="3CD5CF07" w14:textId="5006182E" w:rsidTr="007D446A">
        <w:trPr>
          <w:del w:id="2087" w:author="Tim Tørnes Pedersen" w:date="2021-11-18T18:02:00Z"/>
        </w:trPr>
        <w:tc>
          <w:tcPr>
            <w:tcW w:w="0" w:type="auto"/>
          </w:tcPr>
          <w:p w14:paraId="7FD057E8" w14:textId="70D6485C" w:rsidR="00A4478A" w:rsidDel="007D446A" w:rsidRDefault="004A0387">
            <w:pPr>
              <w:pStyle w:val="Compact"/>
              <w:keepNext/>
              <w:keepLines/>
              <w:spacing w:before="200" w:after="0"/>
              <w:outlineLvl w:val="1"/>
              <w:rPr>
                <w:del w:id="2088" w:author="Tim Tørnes Pedersen" w:date="2021-11-18T18:02:00Z"/>
              </w:rPr>
              <w:pPrChange w:id="2089" w:author="Tim Tørnes Pedersen" w:date="2021-11-18T18:02:00Z">
                <w:pPr>
                  <w:pStyle w:val="Compact"/>
                </w:pPr>
              </w:pPrChange>
            </w:pPr>
            <w:del w:id="2090" w:author="Tim Tørnes Pedersen" w:date="2021-11-18T18:02:00Z">
              <w:r w:rsidDel="007D446A">
                <w:delText>CH</w:delText>
              </w:r>
            </w:del>
          </w:p>
        </w:tc>
        <w:tc>
          <w:tcPr>
            <w:tcW w:w="0" w:type="auto"/>
          </w:tcPr>
          <w:p w14:paraId="76C95B5C" w14:textId="6FFA0602" w:rsidR="00A4478A" w:rsidDel="007D446A" w:rsidRDefault="004A0387">
            <w:pPr>
              <w:pStyle w:val="Compact"/>
              <w:keepNext/>
              <w:keepLines/>
              <w:spacing w:before="200" w:after="0"/>
              <w:outlineLvl w:val="1"/>
              <w:rPr>
                <w:del w:id="2091" w:author="Tim Tørnes Pedersen" w:date="2021-11-18T18:02:00Z"/>
              </w:rPr>
              <w:pPrChange w:id="2092" w:author="Tim Tørnes Pedersen" w:date="2021-11-18T18:02:00Z">
                <w:pPr>
                  <w:pStyle w:val="Compact"/>
                </w:pPr>
              </w:pPrChange>
            </w:pPr>
            <w:del w:id="2093" w:author="Tim Tørnes Pedersen" w:date="2021-11-18T18:02:00Z">
              <w:r w:rsidDel="007D446A">
                <w:delText>0.0</w:delText>
              </w:r>
            </w:del>
          </w:p>
        </w:tc>
        <w:tc>
          <w:tcPr>
            <w:tcW w:w="0" w:type="auto"/>
          </w:tcPr>
          <w:p w14:paraId="25C2D0D5" w14:textId="5F72232D" w:rsidR="00A4478A" w:rsidDel="007D446A" w:rsidRDefault="004A0387">
            <w:pPr>
              <w:pStyle w:val="Compact"/>
              <w:keepNext/>
              <w:keepLines/>
              <w:spacing w:before="200" w:after="0"/>
              <w:outlineLvl w:val="1"/>
              <w:rPr>
                <w:del w:id="2094" w:author="Tim Tørnes Pedersen" w:date="2021-11-18T18:02:00Z"/>
              </w:rPr>
              <w:pPrChange w:id="2095" w:author="Tim Tørnes Pedersen" w:date="2021-11-18T18:02:00Z">
                <w:pPr>
                  <w:pStyle w:val="Compact"/>
                </w:pPr>
              </w:pPrChange>
            </w:pPr>
            <w:del w:id="2096" w:author="Tim Tørnes Pedersen" w:date="2021-11-18T18:02:00Z">
              <w:r w:rsidDel="007D446A">
                <w:delText>63.0</w:delText>
              </w:r>
            </w:del>
          </w:p>
        </w:tc>
        <w:tc>
          <w:tcPr>
            <w:tcW w:w="0" w:type="auto"/>
          </w:tcPr>
          <w:p w14:paraId="3DD25152" w14:textId="2CDD431A" w:rsidR="00A4478A" w:rsidDel="007D446A" w:rsidRDefault="004A0387">
            <w:pPr>
              <w:pStyle w:val="Compact"/>
              <w:keepNext/>
              <w:keepLines/>
              <w:spacing w:before="200" w:after="0"/>
              <w:outlineLvl w:val="1"/>
              <w:rPr>
                <w:del w:id="2097" w:author="Tim Tørnes Pedersen" w:date="2021-11-18T18:02:00Z"/>
              </w:rPr>
              <w:pPrChange w:id="2098" w:author="Tim Tørnes Pedersen" w:date="2021-11-18T18:02:00Z">
                <w:pPr>
                  <w:pStyle w:val="Compact"/>
                </w:pPr>
              </w:pPrChange>
            </w:pPr>
            <w:del w:id="2099" w:author="Tim Tørnes Pedersen" w:date="2021-11-18T18:02:00Z">
              <w:r w:rsidDel="007D446A">
                <w:delText>5280.0</w:delText>
              </w:r>
            </w:del>
          </w:p>
        </w:tc>
        <w:tc>
          <w:tcPr>
            <w:tcW w:w="0" w:type="auto"/>
          </w:tcPr>
          <w:p w14:paraId="48869DBE" w14:textId="791A5557" w:rsidR="00A4478A" w:rsidDel="007D446A" w:rsidRDefault="004A0387">
            <w:pPr>
              <w:pStyle w:val="Compact"/>
              <w:keepNext/>
              <w:keepLines/>
              <w:spacing w:before="200" w:after="0"/>
              <w:outlineLvl w:val="1"/>
              <w:rPr>
                <w:del w:id="2100" w:author="Tim Tørnes Pedersen" w:date="2021-11-18T18:02:00Z"/>
              </w:rPr>
              <w:pPrChange w:id="2101" w:author="Tim Tørnes Pedersen" w:date="2021-11-18T18:02:00Z">
                <w:pPr>
                  <w:pStyle w:val="Compact"/>
                </w:pPr>
              </w:pPrChange>
            </w:pPr>
            <w:del w:id="2102" w:author="Tim Tørnes Pedersen" w:date="2021-11-18T18:02:00Z">
              <w:r w:rsidDel="007D446A">
                <w:delText>2171.0</w:delText>
              </w:r>
            </w:del>
          </w:p>
        </w:tc>
        <w:tc>
          <w:tcPr>
            <w:tcW w:w="0" w:type="auto"/>
          </w:tcPr>
          <w:p w14:paraId="6F5E4B87" w14:textId="4330EFD7" w:rsidR="00A4478A" w:rsidDel="007D446A" w:rsidRDefault="004A0387">
            <w:pPr>
              <w:pStyle w:val="Compact"/>
              <w:keepNext/>
              <w:keepLines/>
              <w:spacing w:before="200" w:after="0"/>
              <w:outlineLvl w:val="1"/>
              <w:rPr>
                <w:del w:id="2103" w:author="Tim Tørnes Pedersen" w:date="2021-11-18T18:02:00Z"/>
              </w:rPr>
              <w:pPrChange w:id="2104" w:author="Tim Tørnes Pedersen" w:date="2021-11-18T18:02:00Z">
                <w:pPr>
                  <w:pStyle w:val="Compact"/>
                </w:pPr>
              </w:pPrChange>
            </w:pPr>
            <w:del w:id="2105" w:author="Tim Tørnes Pedersen" w:date="2021-11-18T18:02:00Z">
              <w:r w:rsidDel="007D446A">
                <w:delText>0.0</w:delText>
              </w:r>
            </w:del>
          </w:p>
        </w:tc>
        <w:tc>
          <w:tcPr>
            <w:tcW w:w="0" w:type="auto"/>
          </w:tcPr>
          <w:p w14:paraId="0F845B27" w14:textId="5C5FB2D3" w:rsidR="00A4478A" w:rsidDel="007D446A" w:rsidRDefault="004A0387">
            <w:pPr>
              <w:pStyle w:val="Compact"/>
              <w:keepNext/>
              <w:keepLines/>
              <w:spacing w:before="200" w:after="0"/>
              <w:outlineLvl w:val="1"/>
              <w:rPr>
                <w:del w:id="2106" w:author="Tim Tørnes Pedersen" w:date="2021-11-18T18:02:00Z"/>
              </w:rPr>
              <w:pPrChange w:id="2107" w:author="Tim Tørnes Pedersen" w:date="2021-11-18T18:02:00Z">
                <w:pPr>
                  <w:pStyle w:val="Compact"/>
                </w:pPr>
              </w:pPrChange>
            </w:pPr>
            <w:del w:id="2108" w:author="Tim Tørnes Pedersen" w:date="2021-11-18T18:02:00Z">
              <w:r w:rsidDel="007D446A">
                <w:delText>0.0</w:delText>
              </w:r>
            </w:del>
          </w:p>
        </w:tc>
        <w:tc>
          <w:tcPr>
            <w:tcW w:w="0" w:type="auto"/>
          </w:tcPr>
          <w:p w14:paraId="63A9AA3A" w14:textId="0F0E942C" w:rsidR="00A4478A" w:rsidDel="007D446A" w:rsidRDefault="004A0387">
            <w:pPr>
              <w:pStyle w:val="Compact"/>
              <w:keepNext/>
              <w:keepLines/>
              <w:spacing w:before="200" w:after="0"/>
              <w:outlineLvl w:val="1"/>
              <w:rPr>
                <w:del w:id="2109" w:author="Tim Tørnes Pedersen" w:date="2021-11-18T18:02:00Z"/>
              </w:rPr>
              <w:pPrChange w:id="2110" w:author="Tim Tørnes Pedersen" w:date="2021-11-18T18:02:00Z">
                <w:pPr>
                  <w:pStyle w:val="Compact"/>
                </w:pPr>
              </w:pPrChange>
            </w:pPr>
            <w:del w:id="2111" w:author="Tim Tørnes Pedersen" w:date="2021-11-18T18:02:00Z">
              <w:r w:rsidDel="007D446A">
                <w:delText>0.0</w:delText>
              </w:r>
            </w:del>
          </w:p>
        </w:tc>
        <w:tc>
          <w:tcPr>
            <w:tcW w:w="0" w:type="auto"/>
          </w:tcPr>
          <w:p w14:paraId="7EF462B6" w14:textId="53460D84" w:rsidR="00A4478A" w:rsidDel="007D446A" w:rsidRDefault="004A0387">
            <w:pPr>
              <w:pStyle w:val="Compact"/>
              <w:keepNext/>
              <w:keepLines/>
              <w:spacing w:before="200" w:after="0"/>
              <w:outlineLvl w:val="1"/>
              <w:rPr>
                <w:del w:id="2112" w:author="Tim Tørnes Pedersen" w:date="2021-11-18T18:02:00Z"/>
              </w:rPr>
              <w:pPrChange w:id="2113" w:author="Tim Tørnes Pedersen" w:date="2021-11-18T18:02:00Z">
                <w:pPr>
                  <w:pStyle w:val="Compact"/>
                </w:pPr>
              </w:pPrChange>
            </w:pPr>
            <w:del w:id="2114" w:author="Tim Tørnes Pedersen" w:date="2021-11-18T18:02:00Z">
              <w:r w:rsidDel="007D446A">
                <w:delText>0.0</w:delText>
              </w:r>
            </w:del>
          </w:p>
        </w:tc>
        <w:tc>
          <w:tcPr>
            <w:tcW w:w="0" w:type="auto"/>
          </w:tcPr>
          <w:p w14:paraId="007BD2B0" w14:textId="1CDAD485" w:rsidR="00A4478A" w:rsidDel="007D446A" w:rsidRDefault="004A0387">
            <w:pPr>
              <w:pStyle w:val="Compact"/>
              <w:keepNext/>
              <w:keepLines/>
              <w:spacing w:before="200" w:after="0"/>
              <w:outlineLvl w:val="1"/>
              <w:rPr>
                <w:del w:id="2115" w:author="Tim Tørnes Pedersen" w:date="2021-11-18T18:02:00Z"/>
              </w:rPr>
              <w:pPrChange w:id="2116" w:author="Tim Tørnes Pedersen" w:date="2021-11-18T18:02:00Z">
                <w:pPr>
                  <w:pStyle w:val="Compact"/>
                </w:pPr>
              </w:pPrChange>
            </w:pPr>
            <w:del w:id="2117" w:author="Tim Tørnes Pedersen" w:date="2021-11-18T18:02:00Z">
              <w:r w:rsidDel="007D446A">
                <w:delText>10393.9</w:delText>
              </w:r>
            </w:del>
          </w:p>
        </w:tc>
        <w:tc>
          <w:tcPr>
            <w:tcW w:w="0" w:type="auto"/>
          </w:tcPr>
          <w:p w14:paraId="294E5313" w14:textId="33F4C3BE" w:rsidR="00A4478A" w:rsidDel="007D446A" w:rsidRDefault="004A0387">
            <w:pPr>
              <w:pStyle w:val="Compact"/>
              <w:keepNext/>
              <w:keepLines/>
              <w:spacing w:before="200" w:after="0"/>
              <w:outlineLvl w:val="1"/>
              <w:rPr>
                <w:del w:id="2118" w:author="Tim Tørnes Pedersen" w:date="2021-11-18T18:02:00Z"/>
              </w:rPr>
              <w:pPrChange w:id="2119" w:author="Tim Tørnes Pedersen" w:date="2021-11-18T18:02:00Z">
                <w:pPr>
                  <w:pStyle w:val="Compact"/>
                </w:pPr>
              </w:pPrChange>
            </w:pPr>
            <w:del w:id="2120" w:author="Tim Tørnes Pedersen" w:date="2021-11-18T18:02:00Z">
              <w:r w:rsidDel="007D446A">
                <w:delText>0.0</w:delText>
              </w:r>
            </w:del>
          </w:p>
        </w:tc>
      </w:tr>
      <w:tr w:rsidR="00A4478A" w:rsidDel="007D446A" w14:paraId="65DCCDDD" w14:textId="785FF00A" w:rsidTr="007D446A">
        <w:trPr>
          <w:del w:id="2121" w:author="Tim Tørnes Pedersen" w:date="2021-11-18T18:02:00Z"/>
        </w:trPr>
        <w:tc>
          <w:tcPr>
            <w:tcW w:w="0" w:type="auto"/>
          </w:tcPr>
          <w:p w14:paraId="71741DB0" w14:textId="1B8CF633" w:rsidR="00A4478A" w:rsidDel="007D446A" w:rsidRDefault="004A0387">
            <w:pPr>
              <w:pStyle w:val="Compact"/>
              <w:keepNext/>
              <w:keepLines/>
              <w:spacing w:before="200" w:after="0"/>
              <w:outlineLvl w:val="1"/>
              <w:rPr>
                <w:del w:id="2122" w:author="Tim Tørnes Pedersen" w:date="2021-11-18T18:02:00Z"/>
              </w:rPr>
              <w:pPrChange w:id="2123" w:author="Tim Tørnes Pedersen" w:date="2021-11-18T18:02:00Z">
                <w:pPr>
                  <w:pStyle w:val="Compact"/>
                </w:pPr>
              </w:pPrChange>
            </w:pPr>
            <w:del w:id="2124" w:author="Tim Tørnes Pedersen" w:date="2021-11-18T18:02:00Z">
              <w:r w:rsidDel="007D446A">
                <w:delText>CZ</w:delText>
              </w:r>
            </w:del>
          </w:p>
        </w:tc>
        <w:tc>
          <w:tcPr>
            <w:tcW w:w="0" w:type="auto"/>
          </w:tcPr>
          <w:p w14:paraId="0EA3DEE1" w14:textId="360DDC0B" w:rsidR="00A4478A" w:rsidDel="007D446A" w:rsidRDefault="004A0387">
            <w:pPr>
              <w:pStyle w:val="Compact"/>
              <w:keepNext/>
              <w:keepLines/>
              <w:spacing w:before="200" w:after="0"/>
              <w:outlineLvl w:val="1"/>
              <w:rPr>
                <w:del w:id="2125" w:author="Tim Tørnes Pedersen" w:date="2021-11-18T18:02:00Z"/>
              </w:rPr>
              <w:pPrChange w:id="2126" w:author="Tim Tørnes Pedersen" w:date="2021-11-18T18:02:00Z">
                <w:pPr>
                  <w:pStyle w:val="Compact"/>
                </w:pPr>
              </w:pPrChange>
            </w:pPr>
            <w:del w:id="2127" w:author="Tim Tørnes Pedersen" w:date="2021-11-18T18:02:00Z">
              <w:r w:rsidDel="007D446A">
                <w:delText>0.0</w:delText>
              </w:r>
            </w:del>
          </w:p>
        </w:tc>
        <w:tc>
          <w:tcPr>
            <w:tcW w:w="0" w:type="auto"/>
          </w:tcPr>
          <w:p w14:paraId="3FAA0D9E" w14:textId="63208A60" w:rsidR="00A4478A" w:rsidDel="007D446A" w:rsidRDefault="004A0387">
            <w:pPr>
              <w:pStyle w:val="Compact"/>
              <w:keepNext/>
              <w:keepLines/>
              <w:spacing w:before="200" w:after="0"/>
              <w:outlineLvl w:val="1"/>
              <w:rPr>
                <w:del w:id="2128" w:author="Tim Tørnes Pedersen" w:date="2021-11-18T18:02:00Z"/>
              </w:rPr>
              <w:pPrChange w:id="2129" w:author="Tim Tørnes Pedersen" w:date="2021-11-18T18:02:00Z">
                <w:pPr>
                  <w:pStyle w:val="Compact"/>
                </w:pPr>
              </w:pPrChange>
            </w:pPr>
            <w:del w:id="2130" w:author="Tim Tørnes Pedersen" w:date="2021-11-18T18:02:00Z">
              <w:r w:rsidDel="007D446A">
                <w:delText>316.2</w:delText>
              </w:r>
            </w:del>
          </w:p>
        </w:tc>
        <w:tc>
          <w:tcPr>
            <w:tcW w:w="0" w:type="auto"/>
          </w:tcPr>
          <w:p w14:paraId="79D942DB" w14:textId="506EB820" w:rsidR="00A4478A" w:rsidDel="007D446A" w:rsidRDefault="004A0387">
            <w:pPr>
              <w:pStyle w:val="Compact"/>
              <w:keepNext/>
              <w:keepLines/>
              <w:spacing w:before="200" w:after="0"/>
              <w:outlineLvl w:val="1"/>
              <w:rPr>
                <w:del w:id="2131" w:author="Tim Tørnes Pedersen" w:date="2021-11-18T18:02:00Z"/>
              </w:rPr>
              <w:pPrChange w:id="2132" w:author="Tim Tørnes Pedersen" w:date="2021-11-18T18:02:00Z">
                <w:pPr>
                  <w:pStyle w:val="Compact"/>
                </w:pPr>
              </w:pPrChange>
            </w:pPr>
            <w:del w:id="2133" w:author="Tim Tørnes Pedersen" w:date="2021-11-18T18:02:00Z">
              <w:r w:rsidDel="007D446A">
                <w:delText>40.2</w:delText>
              </w:r>
            </w:del>
          </w:p>
        </w:tc>
        <w:tc>
          <w:tcPr>
            <w:tcW w:w="0" w:type="auto"/>
          </w:tcPr>
          <w:p w14:paraId="1EE6D14F" w14:textId="3BCC0FE7" w:rsidR="00A4478A" w:rsidDel="007D446A" w:rsidRDefault="004A0387">
            <w:pPr>
              <w:pStyle w:val="Compact"/>
              <w:keepNext/>
              <w:keepLines/>
              <w:spacing w:before="200" w:after="0"/>
              <w:outlineLvl w:val="1"/>
              <w:rPr>
                <w:del w:id="2134" w:author="Tim Tørnes Pedersen" w:date="2021-11-18T18:02:00Z"/>
              </w:rPr>
              <w:pPrChange w:id="2135" w:author="Tim Tørnes Pedersen" w:date="2021-11-18T18:02:00Z">
                <w:pPr>
                  <w:pStyle w:val="Compact"/>
                </w:pPr>
              </w:pPrChange>
            </w:pPr>
            <w:del w:id="2136" w:author="Tim Tørnes Pedersen" w:date="2021-11-18T18:02:00Z">
              <w:r w:rsidDel="007D446A">
                <w:delText>2074.3</w:delText>
              </w:r>
            </w:del>
          </w:p>
        </w:tc>
        <w:tc>
          <w:tcPr>
            <w:tcW w:w="0" w:type="auto"/>
          </w:tcPr>
          <w:p w14:paraId="17F88005" w14:textId="524BA6EC" w:rsidR="00A4478A" w:rsidDel="007D446A" w:rsidRDefault="004A0387">
            <w:pPr>
              <w:pStyle w:val="Compact"/>
              <w:keepNext/>
              <w:keepLines/>
              <w:spacing w:before="200" w:after="0"/>
              <w:outlineLvl w:val="1"/>
              <w:rPr>
                <w:del w:id="2137" w:author="Tim Tørnes Pedersen" w:date="2021-11-18T18:02:00Z"/>
              </w:rPr>
              <w:pPrChange w:id="2138" w:author="Tim Tørnes Pedersen" w:date="2021-11-18T18:02:00Z">
                <w:pPr>
                  <w:pStyle w:val="Compact"/>
                </w:pPr>
              </w:pPrChange>
            </w:pPr>
            <w:del w:id="2139" w:author="Tim Tørnes Pedersen" w:date="2021-11-18T18:02:00Z">
              <w:r w:rsidDel="007D446A">
                <w:delText>580.7</w:delText>
              </w:r>
            </w:del>
          </w:p>
        </w:tc>
        <w:tc>
          <w:tcPr>
            <w:tcW w:w="0" w:type="auto"/>
          </w:tcPr>
          <w:p w14:paraId="3353FBC3" w14:textId="7867802B" w:rsidR="00A4478A" w:rsidDel="007D446A" w:rsidRDefault="004A0387">
            <w:pPr>
              <w:pStyle w:val="Compact"/>
              <w:keepNext/>
              <w:keepLines/>
              <w:spacing w:before="200" w:after="0"/>
              <w:outlineLvl w:val="1"/>
              <w:rPr>
                <w:del w:id="2140" w:author="Tim Tørnes Pedersen" w:date="2021-11-18T18:02:00Z"/>
              </w:rPr>
              <w:pPrChange w:id="2141" w:author="Tim Tørnes Pedersen" w:date="2021-11-18T18:02:00Z">
                <w:pPr>
                  <w:pStyle w:val="Compact"/>
                </w:pPr>
              </w:pPrChange>
            </w:pPr>
            <w:del w:id="2142" w:author="Tim Tørnes Pedersen" w:date="2021-11-18T18:02:00Z">
              <w:r w:rsidDel="007D446A">
                <w:delText>0.0</w:delText>
              </w:r>
            </w:del>
          </w:p>
        </w:tc>
        <w:tc>
          <w:tcPr>
            <w:tcW w:w="0" w:type="auto"/>
          </w:tcPr>
          <w:p w14:paraId="37EE274E" w14:textId="47D4313E" w:rsidR="00A4478A" w:rsidDel="007D446A" w:rsidRDefault="004A0387">
            <w:pPr>
              <w:pStyle w:val="Compact"/>
              <w:keepNext/>
              <w:keepLines/>
              <w:spacing w:before="200" w:after="0"/>
              <w:outlineLvl w:val="1"/>
              <w:rPr>
                <w:del w:id="2143" w:author="Tim Tørnes Pedersen" w:date="2021-11-18T18:02:00Z"/>
              </w:rPr>
              <w:pPrChange w:id="2144" w:author="Tim Tørnes Pedersen" w:date="2021-11-18T18:02:00Z">
                <w:pPr>
                  <w:pStyle w:val="Compact"/>
                </w:pPr>
              </w:pPrChange>
            </w:pPr>
            <w:del w:id="2145" w:author="Tim Tørnes Pedersen" w:date="2021-11-18T18:02:00Z">
              <w:r w:rsidDel="007D446A">
                <w:delText>21772.0</w:delText>
              </w:r>
            </w:del>
          </w:p>
        </w:tc>
        <w:tc>
          <w:tcPr>
            <w:tcW w:w="0" w:type="auto"/>
          </w:tcPr>
          <w:p w14:paraId="4666AF68" w14:textId="58AFA9AC" w:rsidR="00A4478A" w:rsidDel="007D446A" w:rsidRDefault="004A0387">
            <w:pPr>
              <w:pStyle w:val="Compact"/>
              <w:keepNext/>
              <w:keepLines/>
              <w:spacing w:before="200" w:after="0"/>
              <w:outlineLvl w:val="1"/>
              <w:rPr>
                <w:del w:id="2146" w:author="Tim Tørnes Pedersen" w:date="2021-11-18T18:02:00Z"/>
              </w:rPr>
              <w:pPrChange w:id="2147" w:author="Tim Tørnes Pedersen" w:date="2021-11-18T18:02:00Z">
                <w:pPr>
                  <w:pStyle w:val="Compact"/>
                </w:pPr>
              </w:pPrChange>
            </w:pPr>
            <w:del w:id="2148" w:author="Tim Tørnes Pedersen" w:date="2021-11-18T18:02:00Z">
              <w:r w:rsidDel="007D446A">
                <w:delText>2199.2</w:delText>
              </w:r>
            </w:del>
          </w:p>
        </w:tc>
        <w:tc>
          <w:tcPr>
            <w:tcW w:w="0" w:type="auto"/>
          </w:tcPr>
          <w:p w14:paraId="6C63FAFA" w14:textId="1CA631EC" w:rsidR="00A4478A" w:rsidDel="007D446A" w:rsidRDefault="004A0387">
            <w:pPr>
              <w:pStyle w:val="Compact"/>
              <w:keepNext/>
              <w:keepLines/>
              <w:spacing w:before="200" w:after="0"/>
              <w:outlineLvl w:val="1"/>
              <w:rPr>
                <w:del w:id="2149" w:author="Tim Tørnes Pedersen" w:date="2021-11-18T18:02:00Z"/>
              </w:rPr>
              <w:pPrChange w:id="2150" w:author="Tim Tørnes Pedersen" w:date="2021-11-18T18:02:00Z">
                <w:pPr>
                  <w:pStyle w:val="Compact"/>
                </w:pPr>
              </w:pPrChange>
            </w:pPr>
            <w:del w:id="2151" w:author="Tim Tørnes Pedersen" w:date="2021-11-18T18:02:00Z">
              <w:r w:rsidDel="007D446A">
                <w:delText>8060.6</w:delText>
              </w:r>
            </w:del>
          </w:p>
        </w:tc>
        <w:tc>
          <w:tcPr>
            <w:tcW w:w="0" w:type="auto"/>
          </w:tcPr>
          <w:p w14:paraId="52A02CA0" w14:textId="5F165FA4" w:rsidR="00A4478A" w:rsidDel="007D446A" w:rsidRDefault="004A0387">
            <w:pPr>
              <w:pStyle w:val="Compact"/>
              <w:keepNext/>
              <w:keepLines/>
              <w:spacing w:before="200" w:after="0"/>
              <w:outlineLvl w:val="1"/>
              <w:rPr>
                <w:del w:id="2152" w:author="Tim Tørnes Pedersen" w:date="2021-11-18T18:02:00Z"/>
              </w:rPr>
              <w:pPrChange w:id="2153" w:author="Tim Tørnes Pedersen" w:date="2021-11-18T18:02:00Z">
                <w:pPr>
                  <w:pStyle w:val="Compact"/>
                </w:pPr>
              </w:pPrChange>
            </w:pPr>
            <w:del w:id="2154" w:author="Tim Tørnes Pedersen" w:date="2021-11-18T18:02:00Z">
              <w:r w:rsidDel="007D446A">
                <w:delText>0.0</w:delText>
              </w:r>
            </w:del>
          </w:p>
        </w:tc>
      </w:tr>
      <w:tr w:rsidR="00A4478A" w:rsidDel="007D446A" w14:paraId="44AC5FFB" w14:textId="7FCB26AD" w:rsidTr="007D446A">
        <w:trPr>
          <w:del w:id="2155" w:author="Tim Tørnes Pedersen" w:date="2021-11-18T18:02:00Z"/>
        </w:trPr>
        <w:tc>
          <w:tcPr>
            <w:tcW w:w="0" w:type="auto"/>
          </w:tcPr>
          <w:p w14:paraId="62D28C06" w14:textId="7D1C3E81" w:rsidR="00A4478A" w:rsidDel="007D446A" w:rsidRDefault="004A0387">
            <w:pPr>
              <w:pStyle w:val="Compact"/>
              <w:keepNext/>
              <w:keepLines/>
              <w:spacing w:before="200" w:after="0"/>
              <w:outlineLvl w:val="1"/>
              <w:rPr>
                <w:del w:id="2156" w:author="Tim Tørnes Pedersen" w:date="2021-11-18T18:02:00Z"/>
              </w:rPr>
              <w:pPrChange w:id="2157" w:author="Tim Tørnes Pedersen" w:date="2021-11-18T18:02:00Z">
                <w:pPr>
                  <w:pStyle w:val="Compact"/>
                </w:pPr>
              </w:pPrChange>
            </w:pPr>
            <w:del w:id="2158" w:author="Tim Tørnes Pedersen" w:date="2021-11-18T18:02:00Z">
              <w:r w:rsidDel="007D446A">
                <w:delText>DE</w:delText>
              </w:r>
            </w:del>
          </w:p>
        </w:tc>
        <w:tc>
          <w:tcPr>
            <w:tcW w:w="0" w:type="auto"/>
          </w:tcPr>
          <w:p w14:paraId="42529BDE" w14:textId="1864D81A" w:rsidR="00A4478A" w:rsidDel="007D446A" w:rsidRDefault="004A0387">
            <w:pPr>
              <w:pStyle w:val="Compact"/>
              <w:keepNext/>
              <w:keepLines/>
              <w:spacing w:before="200" w:after="0"/>
              <w:outlineLvl w:val="1"/>
              <w:rPr>
                <w:del w:id="2159" w:author="Tim Tørnes Pedersen" w:date="2021-11-18T18:02:00Z"/>
              </w:rPr>
              <w:pPrChange w:id="2160" w:author="Tim Tørnes Pedersen" w:date="2021-11-18T18:02:00Z">
                <w:pPr>
                  <w:pStyle w:val="Compact"/>
                </w:pPr>
              </w:pPrChange>
            </w:pPr>
            <w:del w:id="2161" w:author="Tim Tørnes Pedersen" w:date="2021-11-18T18:02:00Z">
              <w:r w:rsidDel="007D446A">
                <w:delText>6396.0</w:delText>
              </w:r>
            </w:del>
          </w:p>
        </w:tc>
        <w:tc>
          <w:tcPr>
            <w:tcW w:w="0" w:type="auto"/>
          </w:tcPr>
          <w:p w14:paraId="76327DBE" w14:textId="2B58894B" w:rsidR="00A4478A" w:rsidDel="007D446A" w:rsidRDefault="004A0387">
            <w:pPr>
              <w:pStyle w:val="Compact"/>
              <w:keepNext/>
              <w:keepLines/>
              <w:spacing w:before="200" w:after="0"/>
              <w:outlineLvl w:val="1"/>
              <w:rPr>
                <w:del w:id="2162" w:author="Tim Tørnes Pedersen" w:date="2021-11-18T18:02:00Z"/>
              </w:rPr>
              <w:pPrChange w:id="2163" w:author="Tim Tørnes Pedersen" w:date="2021-11-18T18:02:00Z">
                <w:pPr>
                  <w:pStyle w:val="Compact"/>
                </w:pPr>
              </w:pPrChange>
            </w:pPr>
            <w:del w:id="2164" w:author="Tim Tørnes Pedersen" w:date="2021-11-18T18:02:00Z">
              <w:r w:rsidDel="007D446A">
                <w:delText>52447.0</w:delText>
              </w:r>
            </w:del>
          </w:p>
        </w:tc>
        <w:tc>
          <w:tcPr>
            <w:tcW w:w="0" w:type="auto"/>
          </w:tcPr>
          <w:p w14:paraId="0A0EEA06" w14:textId="20B562C1" w:rsidR="00A4478A" w:rsidDel="007D446A" w:rsidRDefault="004A0387">
            <w:pPr>
              <w:pStyle w:val="Compact"/>
              <w:keepNext/>
              <w:keepLines/>
              <w:spacing w:before="200" w:after="0"/>
              <w:outlineLvl w:val="1"/>
              <w:rPr>
                <w:del w:id="2165" w:author="Tim Tørnes Pedersen" w:date="2021-11-18T18:02:00Z"/>
              </w:rPr>
              <w:pPrChange w:id="2166" w:author="Tim Tørnes Pedersen" w:date="2021-11-18T18:02:00Z">
                <w:pPr>
                  <w:pStyle w:val="Compact"/>
                </w:pPr>
              </w:pPrChange>
            </w:pPr>
            <w:del w:id="2167" w:author="Tim Tørnes Pedersen" w:date="2021-11-18T18:02:00Z">
              <w:r w:rsidDel="007D446A">
                <w:delText>2997.0</w:delText>
              </w:r>
            </w:del>
          </w:p>
        </w:tc>
        <w:tc>
          <w:tcPr>
            <w:tcW w:w="0" w:type="auto"/>
          </w:tcPr>
          <w:p w14:paraId="79348F5D" w14:textId="6162F0B1" w:rsidR="00A4478A" w:rsidDel="007D446A" w:rsidRDefault="004A0387">
            <w:pPr>
              <w:pStyle w:val="Compact"/>
              <w:keepNext/>
              <w:keepLines/>
              <w:spacing w:before="200" w:after="0"/>
              <w:outlineLvl w:val="1"/>
              <w:rPr>
                <w:del w:id="2168" w:author="Tim Tørnes Pedersen" w:date="2021-11-18T18:02:00Z"/>
              </w:rPr>
              <w:pPrChange w:id="2169" w:author="Tim Tørnes Pedersen" w:date="2021-11-18T18:02:00Z">
                <w:pPr>
                  <w:pStyle w:val="Compact"/>
                </w:pPr>
              </w:pPrChange>
            </w:pPr>
            <w:del w:id="2170" w:author="Tim Tørnes Pedersen" w:date="2021-11-18T18:02:00Z">
              <w:r w:rsidDel="007D446A">
                <w:delText>45179.0</w:delText>
              </w:r>
            </w:del>
          </w:p>
        </w:tc>
        <w:tc>
          <w:tcPr>
            <w:tcW w:w="0" w:type="auto"/>
          </w:tcPr>
          <w:p w14:paraId="706CE2E9" w14:textId="65082985" w:rsidR="00A4478A" w:rsidDel="007D446A" w:rsidRDefault="004A0387">
            <w:pPr>
              <w:pStyle w:val="Compact"/>
              <w:keepNext/>
              <w:keepLines/>
              <w:spacing w:before="200" w:after="0"/>
              <w:outlineLvl w:val="1"/>
              <w:rPr>
                <w:del w:id="2171" w:author="Tim Tørnes Pedersen" w:date="2021-11-18T18:02:00Z"/>
              </w:rPr>
              <w:pPrChange w:id="2172" w:author="Tim Tørnes Pedersen" w:date="2021-11-18T18:02:00Z">
                <w:pPr>
                  <w:pStyle w:val="Compact"/>
                </w:pPr>
              </w:pPrChange>
            </w:pPr>
            <w:del w:id="2173" w:author="Tim Tørnes Pedersen" w:date="2021-11-18T18:02:00Z">
              <w:r w:rsidDel="007D446A">
                <w:delText>31242.9</w:delText>
              </w:r>
            </w:del>
          </w:p>
        </w:tc>
        <w:tc>
          <w:tcPr>
            <w:tcW w:w="0" w:type="auto"/>
          </w:tcPr>
          <w:p w14:paraId="1C49F5DD" w14:textId="486EFA21" w:rsidR="00A4478A" w:rsidDel="007D446A" w:rsidRDefault="004A0387">
            <w:pPr>
              <w:pStyle w:val="Compact"/>
              <w:keepNext/>
              <w:keepLines/>
              <w:spacing w:before="200" w:after="0"/>
              <w:outlineLvl w:val="1"/>
              <w:rPr>
                <w:del w:id="2174" w:author="Tim Tørnes Pedersen" w:date="2021-11-18T18:02:00Z"/>
              </w:rPr>
              <w:pPrChange w:id="2175" w:author="Tim Tørnes Pedersen" w:date="2021-11-18T18:02:00Z">
                <w:pPr>
                  <w:pStyle w:val="Compact"/>
                </w:pPr>
              </w:pPrChange>
            </w:pPr>
            <w:del w:id="2176" w:author="Tim Tørnes Pedersen" w:date="2021-11-18T18:02:00Z">
              <w:r w:rsidDel="007D446A">
                <w:delText>19620.2</w:delText>
              </w:r>
            </w:del>
          </w:p>
        </w:tc>
        <w:tc>
          <w:tcPr>
            <w:tcW w:w="0" w:type="auto"/>
          </w:tcPr>
          <w:p w14:paraId="5C69E471" w14:textId="67D2E730" w:rsidR="00A4478A" w:rsidDel="007D446A" w:rsidRDefault="004A0387">
            <w:pPr>
              <w:pStyle w:val="Compact"/>
              <w:keepNext/>
              <w:keepLines/>
              <w:spacing w:before="200" w:after="0"/>
              <w:outlineLvl w:val="1"/>
              <w:rPr>
                <w:del w:id="2177" w:author="Tim Tørnes Pedersen" w:date="2021-11-18T18:02:00Z"/>
              </w:rPr>
              <w:pPrChange w:id="2178" w:author="Tim Tørnes Pedersen" w:date="2021-11-18T18:02:00Z">
                <w:pPr>
                  <w:pStyle w:val="Compact"/>
                </w:pPr>
              </w:pPrChange>
            </w:pPr>
            <w:del w:id="2179" w:author="Tim Tørnes Pedersen" w:date="2021-11-18T18:02:00Z">
              <w:r w:rsidDel="007D446A">
                <w:delText>85058.7</w:delText>
              </w:r>
            </w:del>
          </w:p>
        </w:tc>
        <w:tc>
          <w:tcPr>
            <w:tcW w:w="0" w:type="auto"/>
          </w:tcPr>
          <w:p w14:paraId="656DB5FD" w14:textId="7E65C4FA" w:rsidR="00A4478A" w:rsidDel="007D446A" w:rsidRDefault="004A0387">
            <w:pPr>
              <w:pStyle w:val="Compact"/>
              <w:keepNext/>
              <w:keepLines/>
              <w:spacing w:before="200" w:after="0"/>
              <w:outlineLvl w:val="1"/>
              <w:rPr>
                <w:del w:id="2180" w:author="Tim Tørnes Pedersen" w:date="2021-11-18T18:02:00Z"/>
              </w:rPr>
              <w:pPrChange w:id="2181" w:author="Tim Tørnes Pedersen" w:date="2021-11-18T18:02:00Z">
                <w:pPr>
                  <w:pStyle w:val="Compact"/>
                </w:pPr>
              </w:pPrChange>
            </w:pPr>
            <w:del w:id="2182" w:author="Tim Tørnes Pedersen" w:date="2021-11-18T18:02:00Z">
              <w:r w:rsidDel="007D446A">
                <w:delText>63131.8</w:delText>
              </w:r>
            </w:del>
          </w:p>
        </w:tc>
        <w:tc>
          <w:tcPr>
            <w:tcW w:w="0" w:type="auto"/>
          </w:tcPr>
          <w:p w14:paraId="3CEB9D2D" w14:textId="156899C6" w:rsidR="00A4478A" w:rsidDel="007D446A" w:rsidRDefault="004A0387">
            <w:pPr>
              <w:pStyle w:val="Compact"/>
              <w:keepNext/>
              <w:keepLines/>
              <w:spacing w:before="200" w:after="0"/>
              <w:outlineLvl w:val="1"/>
              <w:rPr>
                <w:del w:id="2183" w:author="Tim Tørnes Pedersen" w:date="2021-11-18T18:02:00Z"/>
              </w:rPr>
              <w:pPrChange w:id="2184" w:author="Tim Tørnes Pedersen" w:date="2021-11-18T18:02:00Z">
                <w:pPr>
                  <w:pStyle w:val="Compact"/>
                </w:pPr>
              </w:pPrChange>
            </w:pPr>
            <w:del w:id="2185" w:author="Tim Tørnes Pedersen" w:date="2021-11-18T18:02:00Z">
              <w:r w:rsidDel="007D446A">
                <w:delText>47843.8</w:delText>
              </w:r>
            </w:del>
          </w:p>
        </w:tc>
        <w:tc>
          <w:tcPr>
            <w:tcW w:w="0" w:type="auto"/>
          </w:tcPr>
          <w:p w14:paraId="35F9A143" w14:textId="75C0C825" w:rsidR="00A4478A" w:rsidDel="007D446A" w:rsidRDefault="004A0387">
            <w:pPr>
              <w:pStyle w:val="Compact"/>
              <w:keepNext/>
              <w:keepLines/>
              <w:spacing w:before="200" w:after="0"/>
              <w:outlineLvl w:val="1"/>
              <w:rPr>
                <w:del w:id="2186" w:author="Tim Tørnes Pedersen" w:date="2021-11-18T18:02:00Z"/>
              </w:rPr>
              <w:pPrChange w:id="2187" w:author="Tim Tørnes Pedersen" w:date="2021-11-18T18:02:00Z">
                <w:pPr>
                  <w:pStyle w:val="Compact"/>
                </w:pPr>
              </w:pPrChange>
            </w:pPr>
            <w:del w:id="2188" w:author="Tim Tørnes Pedersen" w:date="2021-11-18T18:02:00Z">
              <w:r w:rsidDel="007D446A">
                <w:delText>10561.1</w:delText>
              </w:r>
            </w:del>
          </w:p>
        </w:tc>
      </w:tr>
      <w:tr w:rsidR="00A4478A" w:rsidDel="007D446A" w14:paraId="100BB812" w14:textId="5E87965B" w:rsidTr="007D446A">
        <w:trPr>
          <w:del w:id="2189" w:author="Tim Tørnes Pedersen" w:date="2021-11-18T18:02:00Z"/>
        </w:trPr>
        <w:tc>
          <w:tcPr>
            <w:tcW w:w="0" w:type="auto"/>
          </w:tcPr>
          <w:p w14:paraId="23EAF574" w14:textId="6D0C1B27" w:rsidR="00A4478A" w:rsidDel="007D446A" w:rsidRDefault="004A0387">
            <w:pPr>
              <w:pStyle w:val="Compact"/>
              <w:keepNext/>
              <w:keepLines/>
              <w:spacing w:before="200" w:after="0"/>
              <w:outlineLvl w:val="1"/>
              <w:rPr>
                <w:del w:id="2190" w:author="Tim Tørnes Pedersen" w:date="2021-11-18T18:02:00Z"/>
              </w:rPr>
              <w:pPrChange w:id="2191" w:author="Tim Tørnes Pedersen" w:date="2021-11-18T18:02:00Z">
                <w:pPr>
                  <w:pStyle w:val="Compact"/>
                </w:pPr>
              </w:pPrChange>
            </w:pPr>
            <w:del w:id="2192" w:author="Tim Tørnes Pedersen" w:date="2021-11-18T18:02:00Z">
              <w:r w:rsidDel="007D446A">
                <w:delText>DK</w:delText>
              </w:r>
            </w:del>
          </w:p>
        </w:tc>
        <w:tc>
          <w:tcPr>
            <w:tcW w:w="0" w:type="auto"/>
          </w:tcPr>
          <w:p w14:paraId="07D731BF" w14:textId="704E5B03" w:rsidR="00A4478A" w:rsidDel="007D446A" w:rsidRDefault="004A0387">
            <w:pPr>
              <w:pStyle w:val="Compact"/>
              <w:keepNext/>
              <w:keepLines/>
              <w:spacing w:before="200" w:after="0"/>
              <w:outlineLvl w:val="1"/>
              <w:rPr>
                <w:del w:id="2193" w:author="Tim Tørnes Pedersen" w:date="2021-11-18T18:02:00Z"/>
              </w:rPr>
              <w:pPrChange w:id="2194" w:author="Tim Tørnes Pedersen" w:date="2021-11-18T18:02:00Z">
                <w:pPr>
                  <w:pStyle w:val="Compact"/>
                </w:pPr>
              </w:pPrChange>
            </w:pPr>
            <w:del w:id="2195" w:author="Tim Tørnes Pedersen" w:date="2021-11-18T18:02:00Z">
              <w:r w:rsidDel="007D446A">
                <w:delText>1708.1</w:delText>
              </w:r>
            </w:del>
          </w:p>
        </w:tc>
        <w:tc>
          <w:tcPr>
            <w:tcW w:w="0" w:type="auto"/>
          </w:tcPr>
          <w:p w14:paraId="659C0E41" w14:textId="584E79C0" w:rsidR="00A4478A" w:rsidDel="007D446A" w:rsidRDefault="004A0387">
            <w:pPr>
              <w:pStyle w:val="Compact"/>
              <w:keepNext/>
              <w:keepLines/>
              <w:spacing w:before="200" w:after="0"/>
              <w:outlineLvl w:val="1"/>
              <w:rPr>
                <w:del w:id="2196" w:author="Tim Tørnes Pedersen" w:date="2021-11-18T18:02:00Z"/>
              </w:rPr>
              <w:pPrChange w:id="2197" w:author="Tim Tørnes Pedersen" w:date="2021-11-18T18:02:00Z">
                <w:pPr>
                  <w:pStyle w:val="Compact"/>
                </w:pPr>
              </w:pPrChange>
            </w:pPr>
            <w:del w:id="2198" w:author="Tim Tørnes Pedersen" w:date="2021-11-18T18:02:00Z">
              <w:r w:rsidDel="007D446A">
                <w:delText>4431.2</w:delText>
              </w:r>
            </w:del>
          </w:p>
        </w:tc>
        <w:tc>
          <w:tcPr>
            <w:tcW w:w="0" w:type="auto"/>
          </w:tcPr>
          <w:p w14:paraId="2EDBB15A" w14:textId="3401C8B1" w:rsidR="00A4478A" w:rsidDel="007D446A" w:rsidRDefault="004A0387">
            <w:pPr>
              <w:pStyle w:val="Compact"/>
              <w:keepNext/>
              <w:keepLines/>
              <w:spacing w:before="200" w:after="0"/>
              <w:outlineLvl w:val="1"/>
              <w:rPr>
                <w:del w:id="2199" w:author="Tim Tørnes Pedersen" w:date="2021-11-18T18:02:00Z"/>
              </w:rPr>
              <w:pPrChange w:id="2200" w:author="Tim Tørnes Pedersen" w:date="2021-11-18T18:02:00Z">
                <w:pPr>
                  <w:pStyle w:val="Compact"/>
                </w:pPr>
              </w:pPrChange>
            </w:pPr>
            <w:del w:id="2201" w:author="Tim Tørnes Pedersen" w:date="2021-11-18T18:02:00Z">
              <w:r w:rsidDel="007D446A">
                <w:delText>0.0</w:delText>
              </w:r>
            </w:del>
          </w:p>
        </w:tc>
        <w:tc>
          <w:tcPr>
            <w:tcW w:w="0" w:type="auto"/>
          </w:tcPr>
          <w:p w14:paraId="3D2F8617" w14:textId="2BC5A03F" w:rsidR="00A4478A" w:rsidDel="007D446A" w:rsidRDefault="004A0387">
            <w:pPr>
              <w:pStyle w:val="Compact"/>
              <w:keepNext/>
              <w:keepLines/>
              <w:spacing w:before="200" w:after="0"/>
              <w:outlineLvl w:val="1"/>
              <w:rPr>
                <w:del w:id="2202" w:author="Tim Tørnes Pedersen" w:date="2021-11-18T18:02:00Z"/>
              </w:rPr>
              <w:pPrChange w:id="2203" w:author="Tim Tørnes Pedersen" w:date="2021-11-18T18:02:00Z">
                <w:pPr>
                  <w:pStyle w:val="Compact"/>
                </w:pPr>
              </w:pPrChange>
            </w:pPr>
            <w:del w:id="2204" w:author="Tim Tørnes Pedersen" w:date="2021-11-18T18:02:00Z">
              <w:r w:rsidDel="007D446A">
                <w:delText>991.0</w:delText>
              </w:r>
            </w:del>
          </w:p>
        </w:tc>
        <w:tc>
          <w:tcPr>
            <w:tcW w:w="0" w:type="auto"/>
          </w:tcPr>
          <w:p w14:paraId="6337E344" w14:textId="65715FC9" w:rsidR="00A4478A" w:rsidDel="007D446A" w:rsidRDefault="004A0387">
            <w:pPr>
              <w:pStyle w:val="Compact"/>
              <w:keepNext/>
              <w:keepLines/>
              <w:spacing w:before="200" w:after="0"/>
              <w:outlineLvl w:val="1"/>
              <w:rPr>
                <w:del w:id="2205" w:author="Tim Tørnes Pedersen" w:date="2021-11-18T18:02:00Z"/>
              </w:rPr>
              <w:pPrChange w:id="2206" w:author="Tim Tørnes Pedersen" w:date="2021-11-18T18:02:00Z">
                <w:pPr>
                  <w:pStyle w:val="Compact"/>
                </w:pPr>
              </w:pPrChange>
            </w:pPr>
            <w:del w:id="2207" w:author="Tim Tørnes Pedersen" w:date="2021-11-18T18:02:00Z">
              <w:r w:rsidDel="007D446A">
                <w:delText>172.4</w:delText>
              </w:r>
            </w:del>
          </w:p>
        </w:tc>
        <w:tc>
          <w:tcPr>
            <w:tcW w:w="0" w:type="auto"/>
          </w:tcPr>
          <w:p w14:paraId="72168968" w14:textId="17193D91" w:rsidR="00A4478A" w:rsidDel="007D446A" w:rsidRDefault="004A0387">
            <w:pPr>
              <w:pStyle w:val="Compact"/>
              <w:keepNext/>
              <w:keepLines/>
              <w:spacing w:before="200" w:after="0"/>
              <w:outlineLvl w:val="1"/>
              <w:rPr>
                <w:del w:id="2208" w:author="Tim Tørnes Pedersen" w:date="2021-11-18T18:02:00Z"/>
              </w:rPr>
              <w:pPrChange w:id="2209" w:author="Tim Tørnes Pedersen" w:date="2021-11-18T18:02:00Z">
                <w:pPr>
                  <w:pStyle w:val="Compact"/>
                </w:pPr>
              </w:pPrChange>
            </w:pPr>
            <w:del w:id="2210" w:author="Tim Tørnes Pedersen" w:date="2021-11-18T18:02:00Z">
              <w:r w:rsidDel="007D446A">
                <w:delText>3481.6</w:delText>
              </w:r>
            </w:del>
          </w:p>
        </w:tc>
        <w:tc>
          <w:tcPr>
            <w:tcW w:w="0" w:type="auto"/>
          </w:tcPr>
          <w:p w14:paraId="65A25596" w14:textId="5DD90146" w:rsidR="00A4478A" w:rsidDel="007D446A" w:rsidRDefault="004A0387">
            <w:pPr>
              <w:pStyle w:val="Compact"/>
              <w:keepNext/>
              <w:keepLines/>
              <w:spacing w:before="200" w:after="0"/>
              <w:outlineLvl w:val="1"/>
              <w:rPr>
                <w:del w:id="2211" w:author="Tim Tørnes Pedersen" w:date="2021-11-18T18:02:00Z"/>
              </w:rPr>
              <w:pPrChange w:id="2212" w:author="Tim Tørnes Pedersen" w:date="2021-11-18T18:02:00Z">
                <w:pPr>
                  <w:pStyle w:val="Compact"/>
                </w:pPr>
              </w:pPrChange>
            </w:pPr>
            <w:del w:id="2213" w:author="Tim Tørnes Pedersen" w:date="2021-11-18T18:02:00Z">
              <w:r w:rsidDel="007D446A">
                <w:delText>10999.8</w:delText>
              </w:r>
            </w:del>
          </w:p>
        </w:tc>
        <w:tc>
          <w:tcPr>
            <w:tcW w:w="0" w:type="auto"/>
          </w:tcPr>
          <w:p w14:paraId="1FBA509B" w14:textId="102CCF20" w:rsidR="00A4478A" w:rsidDel="007D446A" w:rsidRDefault="004A0387">
            <w:pPr>
              <w:pStyle w:val="Compact"/>
              <w:keepNext/>
              <w:keepLines/>
              <w:spacing w:before="200" w:after="0"/>
              <w:outlineLvl w:val="1"/>
              <w:rPr>
                <w:del w:id="2214" w:author="Tim Tørnes Pedersen" w:date="2021-11-18T18:02:00Z"/>
              </w:rPr>
              <w:pPrChange w:id="2215" w:author="Tim Tørnes Pedersen" w:date="2021-11-18T18:02:00Z">
                <w:pPr>
                  <w:pStyle w:val="Compact"/>
                </w:pPr>
              </w:pPrChange>
            </w:pPr>
            <w:del w:id="2216" w:author="Tim Tørnes Pedersen" w:date="2021-11-18T18:02:00Z">
              <w:r w:rsidDel="007D446A">
                <w:delText>0.0</w:delText>
              </w:r>
            </w:del>
          </w:p>
        </w:tc>
        <w:tc>
          <w:tcPr>
            <w:tcW w:w="0" w:type="auto"/>
          </w:tcPr>
          <w:p w14:paraId="49B3207A" w14:textId="44836762" w:rsidR="00A4478A" w:rsidDel="007D446A" w:rsidRDefault="004A0387">
            <w:pPr>
              <w:pStyle w:val="Compact"/>
              <w:keepNext/>
              <w:keepLines/>
              <w:spacing w:before="200" w:after="0"/>
              <w:outlineLvl w:val="1"/>
              <w:rPr>
                <w:del w:id="2217" w:author="Tim Tørnes Pedersen" w:date="2021-11-18T18:02:00Z"/>
              </w:rPr>
              <w:pPrChange w:id="2218" w:author="Tim Tørnes Pedersen" w:date="2021-11-18T18:02:00Z">
                <w:pPr>
                  <w:pStyle w:val="Compact"/>
                </w:pPr>
              </w:pPrChange>
            </w:pPr>
            <w:del w:id="2219" w:author="Tim Tørnes Pedersen" w:date="2021-11-18T18:02:00Z">
              <w:r w:rsidDel="007D446A">
                <w:delText>0.0</w:delText>
              </w:r>
            </w:del>
          </w:p>
        </w:tc>
        <w:tc>
          <w:tcPr>
            <w:tcW w:w="0" w:type="auto"/>
          </w:tcPr>
          <w:p w14:paraId="77F1BDCF" w14:textId="2F6F5E76" w:rsidR="00A4478A" w:rsidDel="007D446A" w:rsidRDefault="004A0387">
            <w:pPr>
              <w:pStyle w:val="Compact"/>
              <w:keepNext/>
              <w:keepLines/>
              <w:spacing w:before="200" w:after="0"/>
              <w:outlineLvl w:val="1"/>
              <w:rPr>
                <w:del w:id="2220" w:author="Tim Tørnes Pedersen" w:date="2021-11-18T18:02:00Z"/>
              </w:rPr>
              <w:pPrChange w:id="2221" w:author="Tim Tørnes Pedersen" w:date="2021-11-18T18:02:00Z">
                <w:pPr>
                  <w:pStyle w:val="Compact"/>
                </w:pPr>
              </w:pPrChange>
            </w:pPr>
            <w:del w:id="2222" w:author="Tim Tørnes Pedersen" w:date="2021-11-18T18:02:00Z">
              <w:r w:rsidDel="007D446A">
                <w:delText>1900.0</w:delText>
              </w:r>
            </w:del>
          </w:p>
        </w:tc>
      </w:tr>
      <w:tr w:rsidR="00A4478A" w:rsidDel="007D446A" w14:paraId="18DD2F45" w14:textId="78F48309" w:rsidTr="007D446A">
        <w:trPr>
          <w:del w:id="2223" w:author="Tim Tørnes Pedersen" w:date="2021-11-18T18:02:00Z"/>
        </w:trPr>
        <w:tc>
          <w:tcPr>
            <w:tcW w:w="0" w:type="auto"/>
          </w:tcPr>
          <w:p w14:paraId="2CA14669" w14:textId="1F26D2B1" w:rsidR="00A4478A" w:rsidDel="007D446A" w:rsidRDefault="004A0387">
            <w:pPr>
              <w:pStyle w:val="Compact"/>
              <w:keepNext/>
              <w:keepLines/>
              <w:spacing w:before="200" w:after="0"/>
              <w:outlineLvl w:val="1"/>
              <w:rPr>
                <w:del w:id="2224" w:author="Tim Tørnes Pedersen" w:date="2021-11-18T18:02:00Z"/>
              </w:rPr>
              <w:pPrChange w:id="2225" w:author="Tim Tørnes Pedersen" w:date="2021-11-18T18:02:00Z">
                <w:pPr>
                  <w:pStyle w:val="Compact"/>
                </w:pPr>
              </w:pPrChange>
            </w:pPr>
            <w:del w:id="2226" w:author="Tim Tørnes Pedersen" w:date="2021-11-18T18:02:00Z">
              <w:r w:rsidDel="007D446A">
                <w:delText>EE</w:delText>
              </w:r>
            </w:del>
          </w:p>
        </w:tc>
        <w:tc>
          <w:tcPr>
            <w:tcW w:w="0" w:type="auto"/>
          </w:tcPr>
          <w:p w14:paraId="4216E2A4" w14:textId="1C8F7F7A" w:rsidR="00A4478A" w:rsidDel="007D446A" w:rsidRDefault="004A0387">
            <w:pPr>
              <w:pStyle w:val="Compact"/>
              <w:keepNext/>
              <w:keepLines/>
              <w:spacing w:before="200" w:after="0"/>
              <w:outlineLvl w:val="1"/>
              <w:rPr>
                <w:del w:id="2227" w:author="Tim Tørnes Pedersen" w:date="2021-11-18T18:02:00Z"/>
              </w:rPr>
              <w:pPrChange w:id="2228" w:author="Tim Tørnes Pedersen" w:date="2021-11-18T18:02:00Z">
                <w:pPr>
                  <w:pStyle w:val="Compact"/>
                </w:pPr>
              </w:pPrChange>
            </w:pPr>
            <w:del w:id="2229" w:author="Tim Tørnes Pedersen" w:date="2021-11-18T18:02:00Z">
              <w:r w:rsidDel="007D446A">
                <w:delText>0.0</w:delText>
              </w:r>
            </w:del>
          </w:p>
        </w:tc>
        <w:tc>
          <w:tcPr>
            <w:tcW w:w="0" w:type="auto"/>
          </w:tcPr>
          <w:p w14:paraId="030185C6" w14:textId="306963C3" w:rsidR="00A4478A" w:rsidDel="007D446A" w:rsidRDefault="004A0387">
            <w:pPr>
              <w:pStyle w:val="Compact"/>
              <w:keepNext/>
              <w:keepLines/>
              <w:spacing w:before="200" w:after="0"/>
              <w:outlineLvl w:val="1"/>
              <w:rPr>
                <w:del w:id="2230" w:author="Tim Tørnes Pedersen" w:date="2021-11-18T18:02:00Z"/>
              </w:rPr>
              <w:pPrChange w:id="2231" w:author="Tim Tørnes Pedersen" w:date="2021-11-18T18:02:00Z">
                <w:pPr>
                  <w:pStyle w:val="Compact"/>
                </w:pPr>
              </w:pPrChange>
            </w:pPr>
            <w:del w:id="2232" w:author="Tim Tørnes Pedersen" w:date="2021-11-18T18:02:00Z">
              <w:r w:rsidDel="007D446A">
                <w:delText>329.8</w:delText>
              </w:r>
            </w:del>
          </w:p>
        </w:tc>
        <w:tc>
          <w:tcPr>
            <w:tcW w:w="0" w:type="auto"/>
          </w:tcPr>
          <w:p w14:paraId="6C75A863" w14:textId="62875132" w:rsidR="00A4478A" w:rsidDel="007D446A" w:rsidRDefault="004A0387">
            <w:pPr>
              <w:pStyle w:val="Compact"/>
              <w:keepNext/>
              <w:keepLines/>
              <w:spacing w:before="200" w:after="0"/>
              <w:outlineLvl w:val="1"/>
              <w:rPr>
                <w:del w:id="2233" w:author="Tim Tørnes Pedersen" w:date="2021-11-18T18:02:00Z"/>
              </w:rPr>
              <w:pPrChange w:id="2234" w:author="Tim Tørnes Pedersen" w:date="2021-11-18T18:02:00Z">
                <w:pPr>
                  <w:pStyle w:val="Compact"/>
                </w:pPr>
              </w:pPrChange>
            </w:pPr>
            <w:del w:id="2235" w:author="Tim Tørnes Pedersen" w:date="2021-11-18T18:02:00Z">
              <w:r w:rsidDel="007D446A">
                <w:delText>0.0</w:delText>
              </w:r>
            </w:del>
          </w:p>
        </w:tc>
        <w:tc>
          <w:tcPr>
            <w:tcW w:w="0" w:type="auto"/>
          </w:tcPr>
          <w:p w14:paraId="78C9C54A" w14:textId="2C411E5C" w:rsidR="00A4478A" w:rsidDel="007D446A" w:rsidRDefault="004A0387">
            <w:pPr>
              <w:pStyle w:val="Compact"/>
              <w:keepNext/>
              <w:keepLines/>
              <w:spacing w:before="200" w:after="0"/>
              <w:outlineLvl w:val="1"/>
              <w:rPr>
                <w:del w:id="2236" w:author="Tim Tørnes Pedersen" w:date="2021-11-18T18:02:00Z"/>
              </w:rPr>
              <w:pPrChange w:id="2237" w:author="Tim Tørnes Pedersen" w:date="2021-11-18T18:02:00Z">
                <w:pPr>
                  <w:pStyle w:val="Compact"/>
                </w:pPr>
              </w:pPrChange>
            </w:pPr>
            <w:del w:id="2238" w:author="Tim Tørnes Pedersen" w:date="2021-11-18T18:02:00Z">
              <w:r w:rsidDel="007D446A">
                <w:delText>25.4</w:delText>
              </w:r>
            </w:del>
          </w:p>
        </w:tc>
        <w:tc>
          <w:tcPr>
            <w:tcW w:w="0" w:type="auto"/>
          </w:tcPr>
          <w:p w14:paraId="6FA2AB3B" w14:textId="19963F89" w:rsidR="00A4478A" w:rsidDel="007D446A" w:rsidRDefault="004A0387">
            <w:pPr>
              <w:pStyle w:val="Compact"/>
              <w:keepNext/>
              <w:keepLines/>
              <w:spacing w:before="200" w:after="0"/>
              <w:outlineLvl w:val="1"/>
              <w:rPr>
                <w:del w:id="2239" w:author="Tim Tørnes Pedersen" w:date="2021-11-18T18:02:00Z"/>
              </w:rPr>
              <w:pPrChange w:id="2240" w:author="Tim Tørnes Pedersen" w:date="2021-11-18T18:02:00Z">
                <w:pPr>
                  <w:pStyle w:val="Compact"/>
                </w:pPr>
              </w:pPrChange>
            </w:pPr>
            <w:del w:id="2241" w:author="Tim Tørnes Pedersen" w:date="2021-11-18T18:02:00Z">
              <w:r w:rsidDel="007D446A">
                <w:delText>298.3</w:delText>
              </w:r>
            </w:del>
          </w:p>
        </w:tc>
        <w:tc>
          <w:tcPr>
            <w:tcW w:w="0" w:type="auto"/>
          </w:tcPr>
          <w:p w14:paraId="4E8FE04F" w14:textId="6B59520E" w:rsidR="00A4478A" w:rsidDel="007D446A" w:rsidRDefault="004A0387">
            <w:pPr>
              <w:pStyle w:val="Compact"/>
              <w:keepNext/>
              <w:keepLines/>
              <w:spacing w:before="200" w:after="0"/>
              <w:outlineLvl w:val="1"/>
              <w:rPr>
                <w:del w:id="2242" w:author="Tim Tørnes Pedersen" w:date="2021-11-18T18:02:00Z"/>
              </w:rPr>
              <w:pPrChange w:id="2243" w:author="Tim Tørnes Pedersen" w:date="2021-11-18T18:02:00Z">
                <w:pPr>
                  <w:pStyle w:val="Compact"/>
                </w:pPr>
              </w:pPrChange>
            </w:pPr>
            <w:del w:id="2244" w:author="Tim Tørnes Pedersen" w:date="2021-11-18T18:02:00Z">
              <w:r w:rsidDel="007D446A">
                <w:delText>609.8</w:delText>
              </w:r>
            </w:del>
          </w:p>
        </w:tc>
        <w:tc>
          <w:tcPr>
            <w:tcW w:w="0" w:type="auto"/>
          </w:tcPr>
          <w:p w14:paraId="009D0381" w14:textId="11EA8E31" w:rsidR="00A4478A" w:rsidDel="007D446A" w:rsidRDefault="004A0387">
            <w:pPr>
              <w:pStyle w:val="Compact"/>
              <w:keepNext/>
              <w:keepLines/>
              <w:spacing w:before="200" w:after="0"/>
              <w:outlineLvl w:val="1"/>
              <w:rPr>
                <w:del w:id="2245" w:author="Tim Tørnes Pedersen" w:date="2021-11-18T18:02:00Z"/>
              </w:rPr>
              <w:pPrChange w:id="2246" w:author="Tim Tørnes Pedersen" w:date="2021-11-18T18:02:00Z">
                <w:pPr>
                  <w:pStyle w:val="Compact"/>
                </w:pPr>
              </w:pPrChange>
            </w:pPr>
            <w:del w:id="2247" w:author="Tim Tørnes Pedersen" w:date="2021-11-18T18:02:00Z">
              <w:r w:rsidDel="007D446A">
                <w:delText>0.0</w:delText>
              </w:r>
            </w:del>
          </w:p>
        </w:tc>
        <w:tc>
          <w:tcPr>
            <w:tcW w:w="0" w:type="auto"/>
          </w:tcPr>
          <w:p w14:paraId="229C264F" w14:textId="18181CF1" w:rsidR="00A4478A" w:rsidDel="007D446A" w:rsidRDefault="004A0387">
            <w:pPr>
              <w:pStyle w:val="Compact"/>
              <w:keepNext/>
              <w:keepLines/>
              <w:spacing w:before="200" w:after="0"/>
              <w:outlineLvl w:val="1"/>
              <w:rPr>
                <w:del w:id="2248" w:author="Tim Tørnes Pedersen" w:date="2021-11-18T18:02:00Z"/>
              </w:rPr>
              <w:pPrChange w:id="2249" w:author="Tim Tørnes Pedersen" w:date="2021-11-18T18:02:00Z">
                <w:pPr>
                  <w:pStyle w:val="Compact"/>
                </w:pPr>
              </w:pPrChange>
            </w:pPr>
            <w:del w:id="2250" w:author="Tim Tørnes Pedersen" w:date="2021-11-18T18:02:00Z">
              <w:r w:rsidDel="007D446A">
                <w:delText>0.0</w:delText>
              </w:r>
            </w:del>
          </w:p>
        </w:tc>
        <w:tc>
          <w:tcPr>
            <w:tcW w:w="0" w:type="auto"/>
          </w:tcPr>
          <w:p w14:paraId="5B767240" w14:textId="5A63596F" w:rsidR="00A4478A" w:rsidDel="007D446A" w:rsidRDefault="004A0387">
            <w:pPr>
              <w:pStyle w:val="Compact"/>
              <w:keepNext/>
              <w:keepLines/>
              <w:spacing w:before="200" w:after="0"/>
              <w:outlineLvl w:val="1"/>
              <w:rPr>
                <w:del w:id="2251" w:author="Tim Tørnes Pedersen" w:date="2021-11-18T18:02:00Z"/>
              </w:rPr>
              <w:pPrChange w:id="2252" w:author="Tim Tørnes Pedersen" w:date="2021-11-18T18:02:00Z">
                <w:pPr>
                  <w:pStyle w:val="Compact"/>
                </w:pPr>
              </w:pPrChange>
            </w:pPr>
            <w:del w:id="2253" w:author="Tim Tørnes Pedersen" w:date="2021-11-18T18:02:00Z">
              <w:r w:rsidDel="007D446A">
                <w:delText>0.0</w:delText>
              </w:r>
            </w:del>
          </w:p>
        </w:tc>
        <w:tc>
          <w:tcPr>
            <w:tcW w:w="0" w:type="auto"/>
          </w:tcPr>
          <w:p w14:paraId="6A09E683" w14:textId="0CAD8C85" w:rsidR="00A4478A" w:rsidDel="007D446A" w:rsidRDefault="004A0387">
            <w:pPr>
              <w:pStyle w:val="Compact"/>
              <w:keepNext/>
              <w:keepLines/>
              <w:spacing w:before="200" w:after="0"/>
              <w:outlineLvl w:val="1"/>
              <w:rPr>
                <w:del w:id="2254" w:author="Tim Tørnes Pedersen" w:date="2021-11-18T18:02:00Z"/>
              </w:rPr>
              <w:pPrChange w:id="2255" w:author="Tim Tørnes Pedersen" w:date="2021-11-18T18:02:00Z">
                <w:pPr>
                  <w:pStyle w:val="Compact"/>
                </w:pPr>
              </w:pPrChange>
            </w:pPr>
            <w:del w:id="2256" w:author="Tim Tørnes Pedersen" w:date="2021-11-18T18:02:00Z">
              <w:r w:rsidDel="007D446A">
                <w:delText>6031.4</w:delText>
              </w:r>
            </w:del>
          </w:p>
        </w:tc>
      </w:tr>
      <w:tr w:rsidR="00A4478A" w:rsidDel="007D446A" w14:paraId="374987FF" w14:textId="2E202F83" w:rsidTr="007D446A">
        <w:trPr>
          <w:del w:id="2257" w:author="Tim Tørnes Pedersen" w:date="2021-11-18T18:02:00Z"/>
        </w:trPr>
        <w:tc>
          <w:tcPr>
            <w:tcW w:w="0" w:type="auto"/>
          </w:tcPr>
          <w:p w14:paraId="786B3152" w14:textId="4760249B" w:rsidR="00A4478A" w:rsidDel="007D446A" w:rsidRDefault="004A0387">
            <w:pPr>
              <w:pStyle w:val="Compact"/>
              <w:keepNext/>
              <w:keepLines/>
              <w:spacing w:before="200" w:after="0"/>
              <w:outlineLvl w:val="1"/>
              <w:rPr>
                <w:del w:id="2258" w:author="Tim Tørnes Pedersen" w:date="2021-11-18T18:02:00Z"/>
              </w:rPr>
              <w:pPrChange w:id="2259" w:author="Tim Tørnes Pedersen" w:date="2021-11-18T18:02:00Z">
                <w:pPr>
                  <w:pStyle w:val="Compact"/>
                </w:pPr>
              </w:pPrChange>
            </w:pPr>
            <w:del w:id="2260" w:author="Tim Tørnes Pedersen" w:date="2021-11-18T18:02:00Z">
              <w:r w:rsidDel="007D446A">
                <w:delText>ES</w:delText>
              </w:r>
            </w:del>
          </w:p>
        </w:tc>
        <w:tc>
          <w:tcPr>
            <w:tcW w:w="0" w:type="auto"/>
          </w:tcPr>
          <w:p w14:paraId="43500D07" w14:textId="35669242" w:rsidR="00A4478A" w:rsidDel="007D446A" w:rsidRDefault="004A0387">
            <w:pPr>
              <w:pStyle w:val="Compact"/>
              <w:keepNext/>
              <w:keepLines/>
              <w:spacing w:before="200" w:after="0"/>
              <w:outlineLvl w:val="1"/>
              <w:rPr>
                <w:del w:id="2261" w:author="Tim Tørnes Pedersen" w:date="2021-11-18T18:02:00Z"/>
              </w:rPr>
              <w:pPrChange w:id="2262" w:author="Tim Tørnes Pedersen" w:date="2021-11-18T18:02:00Z">
                <w:pPr>
                  <w:pStyle w:val="Compact"/>
                </w:pPr>
              </w:pPrChange>
            </w:pPr>
            <w:del w:id="2263" w:author="Tim Tørnes Pedersen" w:date="2021-11-18T18:02:00Z">
              <w:r w:rsidDel="007D446A">
                <w:delText>0.0</w:delText>
              </w:r>
            </w:del>
          </w:p>
        </w:tc>
        <w:tc>
          <w:tcPr>
            <w:tcW w:w="0" w:type="auto"/>
          </w:tcPr>
          <w:p w14:paraId="7110914B" w14:textId="680BCBE1" w:rsidR="00A4478A" w:rsidDel="007D446A" w:rsidRDefault="004A0387">
            <w:pPr>
              <w:pStyle w:val="Compact"/>
              <w:keepNext/>
              <w:keepLines/>
              <w:spacing w:before="200" w:after="0"/>
              <w:outlineLvl w:val="1"/>
              <w:rPr>
                <w:del w:id="2264" w:author="Tim Tørnes Pedersen" w:date="2021-11-18T18:02:00Z"/>
              </w:rPr>
              <w:pPrChange w:id="2265" w:author="Tim Tørnes Pedersen" w:date="2021-11-18T18:02:00Z">
                <w:pPr>
                  <w:pStyle w:val="Compact"/>
                </w:pPr>
              </w:pPrChange>
            </w:pPr>
            <w:del w:id="2266" w:author="Tim Tørnes Pedersen" w:date="2021-11-18T18:02:00Z">
              <w:r w:rsidDel="007D446A">
                <w:delText>23433.1</w:delText>
              </w:r>
            </w:del>
          </w:p>
        </w:tc>
        <w:tc>
          <w:tcPr>
            <w:tcW w:w="0" w:type="auto"/>
          </w:tcPr>
          <w:p w14:paraId="23A2DC97" w14:textId="43EAFEF1" w:rsidR="00A4478A" w:rsidDel="007D446A" w:rsidRDefault="004A0387">
            <w:pPr>
              <w:pStyle w:val="Compact"/>
              <w:keepNext/>
              <w:keepLines/>
              <w:spacing w:before="200" w:after="0"/>
              <w:outlineLvl w:val="1"/>
              <w:rPr>
                <w:del w:id="2267" w:author="Tim Tørnes Pedersen" w:date="2021-11-18T18:02:00Z"/>
              </w:rPr>
              <w:pPrChange w:id="2268" w:author="Tim Tørnes Pedersen" w:date="2021-11-18T18:02:00Z">
                <w:pPr>
                  <w:pStyle w:val="Compact"/>
                </w:pPr>
              </w:pPrChange>
            </w:pPr>
            <w:del w:id="2269" w:author="Tim Tørnes Pedersen" w:date="2021-11-18T18:02:00Z">
              <w:r w:rsidDel="007D446A">
                <w:delText>16.4</w:delText>
              </w:r>
            </w:del>
          </w:p>
        </w:tc>
        <w:tc>
          <w:tcPr>
            <w:tcW w:w="0" w:type="auto"/>
          </w:tcPr>
          <w:p w14:paraId="39F54786" w14:textId="11E4EA88" w:rsidR="00A4478A" w:rsidDel="007D446A" w:rsidRDefault="004A0387">
            <w:pPr>
              <w:pStyle w:val="Compact"/>
              <w:keepNext/>
              <w:keepLines/>
              <w:spacing w:before="200" w:after="0"/>
              <w:outlineLvl w:val="1"/>
              <w:rPr>
                <w:del w:id="2270" w:author="Tim Tørnes Pedersen" w:date="2021-11-18T18:02:00Z"/>
              </w:rPr>
              <w:pPrChange w:id="2271" w:author="Tim Tørnes Pedersen" w:date="2021-11-18T18:02:00Z">
                <w:pPr>
                  <w:pStyle w:val="Compact"/>
                </w:pPr>
              </w:pPrChange>
            </w:pPr>
            <w:del w:id="2272" w:author="Tim Tørnes Pedersen" w:date="2021-11-18T18:02:00Z">
              <w:r w:rsidDel="007D446A">
                <w:delText>4753.5</w:delText>
              </w:r>
            </w:del>
          </w:p>
        </w:tc>
        <w:tc>
          <w:tcPr>
            <w:tcW w:w="0" w:type="auto"/>
          </w:tcPr>
          <w:p w14:paraId="11C5C223" w14:textId="03DC3FF1" w:rsidR="00A4478A" w:rsidDel="007D446A" w:rsidRDefault="004A0387">
            <w:pPr>
              <w:pStyle w:val="Compact"/>
              <w:keepNext/>
              <w:keepLines/>
              <w:spacing w:before="200" w:after="0"/>
              <w:outlineLvl w:val="1"/>
              <w:rPr>
                <w:del w:id="2273" w:author="Tim Tørnes Pedersen" w:date="2021-11-18T18:02:00Z"/>
              </w:rPr>
              <w:pPrChange w:id="2274" w:author="Tim Tørnes Pedersen" w:date="2021-11-18T18:02:00Z">
                <w:pPr>
                  <w:pStyle w:val="Compact"/>
                </w:pPr>
              </w:pPrChange>
            </w:pPr>
            <w:del w:id="2275" w:author="Tim Tørnes Pedersen" w:date="2021-11-18T18:02:00Z">
              <w:r w:rsidDel="007D446A">
                <w:delText>41972.9</w:delText>
              </w:r>
            </w:del>
          </w:p>
        </w:tc>
        <w:tc>
          <w:tcPr>
            <w:tcW w:w="0" w:type="auto"/>
          </w:tcPr>
          <w:p w14:paraId="6AB5861D" w14:textId="5B57C3B5" w:rsidR="00A4478A" w:rsidDel="007D446A" w:rsidRDefault="004A0387">
            <w:pPr>
              <w:pStyle w:val="Compact"/>
              <w:keepNext/>
              <w:keepLines/>
              <w:spacing w:before="200" w:after="0"/>
              <w:outlineLvl w:val="1"/>
              <w:rPr>
                <w:del w:id="2276" w:author="Tim Tørnes Pedersen" w:date="2021-11-18T18:02:00Z"/>
              </w:rPr>
              <w:pPrChange w:id="2277" w:author="Tim Tørnes Pedersen" w:date="2021-11-18T18:02:00Z">
                <w:pPr>
                  <w:pStyle w:val="Compact"/>
                </w:pPr>
              </w:pPrChange>
            </w:pPr>
            <w:del w:id="2278" w:author="Tim Tørnes Pedersen" w:date="2021-11-18T18:02:00Z">
              <w:r w:rsidDel="007D446A">
                <w:delText>7177.0</w:delText>
              </w:r>
            </w:del>
          </w:p>
        </w:tc>
        <w:tc>
          <w:tcPr>
            <w:tcW w:w="0" w:type="auto"/>
          </w:tcPr>
          <w:p w14:paraId="50E6F8BA" w14:textId="6C271338" w:rsidR="00A4478A" w:rsidDel="007D446A" w:rsidRDefault="004A0387">
            <w:pPr>
              <w:pStyle w:val="Compact"/>
              <w:keepNext/>
              <w:keepLines/>
              <w:spacing w:before="200" w:after="0"/>
              <w:outlineLvl w:val="1"/>
              <w:rPr>
                <w:del w:id="2279" w:author="Tim Tørnes Pedersen" w:date="2021-11-18T18:02:00Z"/>
              </w:rPr>
              <w:pPrChange w:id="2280" w:author="Tim Tørnes Pedersen" w:date="2021-11-18T18:02:00Z">
                <w:pPr>
                  <w:pStyle w:val="Compact"/>
                </w:pPr>
              </w:pPrChange>
            </w:pPr>
            <w:del w:id="2281" w:author="Tim Tørnes Pedersen" w:date="2021-11-18T18:02:00Z">
              <w:r w:rsidDel="007D446A">
                <w:delText>19756.7</w:delText>
              </w:r>
            </w:del>
          </w:p>
        </w:tc>
        <w:tc>
          <w:tcPr>
            <w:tcW w:w="0" w:type="auto"/>
          </w:tcPr>
          <w:p w14:paraId="47E0CA84" w14:textId="0C0D12B8" w:rsidR="00A4478A" w:rsidDel="007D446A" w:rsidRDefault="004A0387">
            <w:pPr>
              <w:pStyle w:val="Compact"/>
              <w:keepNext/>
              <w:keepLines/>
              <w:spacing w:before="200" w:after="0"/>
              <w:outlineLvl w:val="1"/>
              <w:rPr>
                <w:del w:id="2282" w:author="Tim Tørnes Pedersen" w:date="2021-11-18T18:02:00Z"/>
              </w:rPr>
              <w:pPrChange w:id="2283" w:author="Tim Tørnes Pedersen" w:date="2021-11-18T18:02:00Z">
                <w:pPr>
                  <w:pStyle w:val="Compact"/>
                </w:pPr>
              </w:pPrChange>
            </w:pPr>
            <w:del w:id="2284" w:author="Tim Tørnes Pedersen" w:date="2021-11-18T18:02:00Z">
              <w:r w:rsidDel="007D446A">
                <w:delText>9336.8</w:delText>
              </w:r>
            </w:del>
          </w:p>
        </w:tc>
        <w:tc>
          <w:tcPr>
            <w:tcW w:w="0" w:type="auto"/>
          </w:tcPr>
          <w:p w14:paraId="15C606B8" w14:textId="00C227E7" w:rsidR="00A4478A" w:rsidDel="007D446A" w:rsidRDefault="004A0387">
            <w:pPr>
              <w:pStyle w:val="Compact"/>
              <w:keepNext/>
              <w:keepLines/>
              <w:spacing w:before="200" w:after="0"/>
              <w:outlineLvl w:val="1"/>
              <w:rPr>
                <w:del w:id="2285" w:author="Tim Tørnes Pedersen" w:date="2021-11-18T18:02:00Z"/>
              </w:rPr>
              <w:pPrChange w:id="2286" w:author="Tim Tørnes Pedersen" w:date="2021-11-18T18:02:00Z">
                <w:pPr>
                  <w:pStyle w:val="Compact"/>
                </w:pPr>
              </w:pPrChange>
            </w:pPr>
            <w:del w:id="2287" w:author="Tim Tørnes Pedersen" w:date="2021-11-18T18:02:00Z">
              <w:r w:rsidDel="007D446A">
                <w:delText>22947.2</w:delText>
              </w:r>
            </w:del>
          </w:p>
        </w:tc>
        <w:tc>
          <w:tcPr>
            <w:tcW w:w="0" w:type="auto"/>
          </w:tcPr>
          <w:p w14:paraId="68FC6F5F" w14:textId="066364D7" w:rsidR="00A4478A" w:rsidDel="007D446A" w:rsidRDefault="004A0387">
            <w:pPr>
              <w:pStyle w:val="Compact"/>
              <w:keepNext/>
              <w:keepLines/>
              <w:spacing w:before="200" w:after="0"/>
              <w:outlineLvl w:val="1"/>
              <w:rPr>
                <w:del w:id="2288" w:author="Tim Tørnes Pedersen" w:date="2021-11-18T18:02:00Z"/>
              </w:rPr>
              <w:pPrChange w:id="2289" w:author="Tim Tørnes Pedersen" w:date="2021-11-18T18:02:00Z">
                <w:pPr>
                  <w:pStyle w:val="Compact"/>
                </w:pPr>
              </w:pPrChange>
            </w:pPr>
            <w:del w:id="2290" w:author="Tim Tørnes Pedersen" w:date="2021-11-18T18:02:00Z">
              <w:r w:rsidDel="007D446A">
                <w:delText>10095.5</w:delText>
              </w:r>
            </w:del>
          </w:p>
        </w:tc>
      </w:tr>
      <w:tr w:rsidR="00A4478A" w:rsidDel="007D446A" w14:paraId="0FBFD47A" w14:textId="66C1D092" w:rsidTr="007D446A">
        <w:trPr>
          <w:del w:id="2291" w:author="Tim Tørnes Pedersen" w:date="2021-11-18T18:02:00Z"/>
        </w:trPr>
        <w:tc>
          <w:tcPr>
            <w:tcW w:w="0" w:type="auto"/>
          </w:tcPr>
          <w:p w14:paraId="1AF31E7A" w14:textId="4F42C050" w:rsidR="00A4478A" w:rsidDel="007D446A" w:rsidRDefault="004A0387">
            <w:pPr>
              <w:pStyle w:val="Compact"/>
              <w:keepNext/>
              <w:keepLines/>
              <w:spacing w:before="200" w:after="0"/>
              <w:outlineLvl w:val="1"/>
              <w:rPr>
                <w:del w:id="2292" w:author="Tim Tørnes Pedersen" w:date="2021-11-18T18:02:00Z"/>
              </w:rPr>
              <w:pPrChange w:id="2293" w:author="Tim Tørnes Pedersen" w:date="2021-11-18T18:02:00Z">
                <w:pPr>
                  <w:pStyle w:val="Compact"/>
                </w:pPr>
              </w:pPrChange>
            </w:pPr>
            <w:del w:id="2294" w:author="Tim Tørnes Pedersen" w:date="2021-11-18T18:02:00Z">
              <w:r w:rsidDel="007D446A">
                <w:delText>FI</w:delText>
              </w:r>
            </w:del>
          </w:p>
        </w:tc>
        <w:tc>
          <w:tcPr>
            <w:tcW w:w="0" w:type="auto"/>
          </w:tcPr>
          <w:p w14:paraId="7BE4E3D1" w14:textId="6998B5A7" w:rsidR="00A4478A" w:rsidDel="007D446A" w:rsidRDefault="004A0387">
            <w:pPr>
              <w:pStyle w:val="Compact"/>
              <w:keepNext/>
              <w:keepLines/>
              <w:spacing w:before="200" w:after="0"/>
              <w:outlineLvl w:val="1"/>
              <w:rPr>
                <w:del w:id="2295" w:author="Tim Tørnes Pedersen" w:date="2021-11-18T18:02:00Z"/>
              </w:rPr>
              <w:pPrChange w:id="2296" w:author="Tim Tørnes Pedersen" w:date="2021-11-18T18:02:00Z">
                <w:pPr>
                  <w:pStyle w:val="Compact"/>
                </w:pPr>
              </w:pPrChange>
            </w:pPr>
            <w:del w:id="2297" w:author="Tim Tørnes Pedersen" w:date="2021-11-18T18:02:00Z">
              <w:r w:rsidDel="007D446A">
                <w:delText>67.0</w:delText>
              </w:r>
            </w:del>
          </w:p>
        </w:tc>
        <w:tc>
          <w:tcPr>
            <w:tcW w:w="0" w:type="auto"/>
          </w:tcPr>
          <w:p w14:paraId="1704BD4B" w14:textId="4D0517B8" w:rsidR="00A4478A" w:rsidDel="007D446A" w:rsidRDefault="004A0387">
            <w:pPr>
              <w:pStyle w:val="Compact"/>
              <w:keepNext/>
              <w:keepLines/>
              <w:spacing w:before="200" w:after="0"/>
              <w:outlineLvl w:val="1"/>
              <w:rPr>
                <w:del w:id="2298" w:author="Tim Tørnes Pedersen" w:date="2021-11-18T18:02:00Z"/>
              </w:rPr>
              <w:pPrChange w:id="2299" w:author="Tim Tørnes Pedersen" w:date="2021-11-18T18:02:00Z">
                <w:pPr>
                  <w:pStyle w:val="Compact"/>
                </w:pPr>
              </w:pPrChange>
            </w:pPr>
            <w:del w:id="2300" w:author="Tim Tørnes Pedersen" w:date="2021-11-18T18:02:00Z">
              <w:r w:rsidDel="007D446A">
                <w:delText>1971.3</w:delText>
              </w:r>
            </w:del>
          </w:p>
        </w:tc>
        <w:tc>
          <w:tcPr>
            <w:tcW w:w="0" w:type="auto"/>
          </w:tcPr>
          <w:p w14:paraId="2BDE9D2C" w14:textId="5E9E81D0" w:rsidR="00A4478A" w:rsidDel="007D446A" w:rsidRDefault="004A0387">
            <w:pPr>
              <w:pStyle w:val="Compact"/>
              <w:keepNext/>
              <w:keepLines/>
              <w:spacing w:before="200" w:after="0"/>
              <w:outlineLvl w:val="1"/>
              <w:rPr>
                <w:del w:id="2301" w:author="Tim Tørnes Pedersen" w:date="2021-11-18T18:02:00Z"/>
              </w:rPr>
              <w:pPrChange w:id="2302" w:author="Tim Tørnes Pedersen" w:date="2021-11-18T18:02:00Z">
                <w:pPr>
                  <w:pStyle w:val="Compact"/>
                </w:pPr>
              </w:pPrChange>
            </w:pPr>
            <w:del w:id="2303" w:author="Tim Tørnes Pedersen" w:date="2021-11-18T18:02:00Z">
              <w:r w:rsidDel="007D446A">
                <w:delText>1289.6</w:delText>
              </w:r>
            </w:del>
          </w:p>
        </w:tc>
        <w:tc>
          <w:tcPr>
            <w:tcW w:w="0" w:type="auto"/>
          </w:tcPr>
          <w:p w14:paraId="164059EF" w14:textId="119F5A0F" w:rsidR="00A4478A" w:rsidDel="007D446A" w:rsidRDefault="004A0387">
            <w:pPr>
              <w:pStyle w:val="Compact"/>
              <w:keepNext/>
              <w:keepLines/>
              <w:spacing w:before="200" w:after="0"/>
              <w:outlineLvl w:val="1"/>
              <w:rPr>
                <w:del w:id="2304" w:author="Tim Tørnes Pedersen" w:date="2021-11-18T18:02:00Z"/>
              </w:rPr>
              <w:pPrChange w:id="2305" w:author="Tim Tørnes Pedersen" w:date="2021-11-18T18:02:00Z">
                <w:pPr>
                  <w:pStyle w:val="Compact"/>
                </w:pPr>
              </w:pPrChange>
            </w:pPr>
            <w:del w:id="2306" w:author="Tim Tørnes Pedersen" w:date="2021-11-18T18:02:00Z">
              <w:r w:rsidDel="007D446A">
                <w:delText>123.0</w:delText>
              </w:r>
            </w:del>
          </w:p>
        </w:tc>
        <w:tc>
          <w:tcPr>
            <w:tcW w:w="0" w:type="auto"/>
          </w:tcPr>
          <w:p w14:paraId="3DC6DB19" w14:textId="49D7B83D" w:rsidR="00A4478A" w:rsidDel="007D446A" w:rsidRDefault="004A0387">
            <w:pPr>
              <w:pStyle w:val="Compact"/>
              <w:keepNext/>
              <w:keepLines/>
              <w:spacing w:before="200" w:after="0"/>
              <w:outlineLvl w:val="1"/>
              <w:rPr>
                <w:del w:id="2307" w:author="Tim Tørnes Pedersen" w:date="2021-11-18T18:02:00Z"/>
              </w:rPr>
              <w:pPrChange w:id="2308" w:author="Tim Tørnes Pedersen" w:date="2021-11-18T18:02:00Z">
                <w:pPr>
                  <w:pStyle w:val="Compact"/>
                </w:pPr>
              </w:pPrChange>
            </w:pPr>
            <w:del w:id="2309" w:author="Tim Tørnes Pedersen" w:date="2021-11-18T18:02:00Z">
              <w:r w:rsidDel="007D446A">
                <w:delText>1117.2</w:delText>
              </w:r>
            </w:del>
          </w:p>
        </w:tc>
        <w:tc>
          <w:tcPr>
            <w:tcW w:w="0" w:type="auto"/>
          </w:tcPr>
          <w:p w14:paraId="10D02D8B" w14:textId="3904460C" w:rsidR="00A4478A" w:rsidDel="007D446A" w:rsidRDefault="004A0387">
            <w:pPr>
              <w:pStyle w:val="Compact"/>
              <w:keepNext/>
              <w:keepLines/>
              <w:spacing w:before="200" w:after="0"/>
              <w:outlineLvl w:val="1"/>
              <w:rPr>
                <w:del w:id="2310" w:author="Tim Tørnes Pedersen" w:date="2021-11-18T18:02:00Z"/>
              </w:rPr>
              <w:pPrChange w:id="2311" w:author="Tim Tørnes Pedersen" w:date="2021-11-18T18:02:00Z">
                <w:pPr>
                  <w:pStyle w:val="Compact"/>
                </w:pPr>
              </w:pPrChange>
            </w:pPr>
            <w:del w:id="2312" w:author="Tim Tørnes Pedersen" w:date="2021-11-18T18:02:00Z">
              <w:r w:rsidDel="007D446A">
                <w:delText>1652.9</w:delText>
              </w:r>
            </w:del>
          </w:p>
        </w:tc>
        <w:tc>
          <w:tcPr>
            <w:tcW w:w="0" w:type="auto"/>
          </w:tcPr>
          <w:p w14:paraId="1D6FF0B6" w14:textId="3FA11664" w:rsidR="00A4478A" w:rsidDel="007D446A" w:rsidRDefault="004A0387">
            <w:pPr>
              <w:pStyle w:val="Compact"/>
              <w:keepNext/>
              <w:keepLines/>
              <w:spacing w:before="200" w:after="0"/>
              <w:outlineLvl w:val="1"/>
              <w:rPr>
                <w:del w:id="2313" w:author="Tim Tørnes Pedersen" w:date="2021-11-18T18:02:00Z"/>
              </w:rPr>
              <w:pPrChange w:id="2314" w:author="Tim Tørnes Pedersen" w:date="2021-11-18T18:02:00Z">
                <w:pPr>
                  <w:pStyle w:val="Compact"/>
                </w:pPr>
              </w:pPrChange>
            </w:pPr>
            <w:del w:id="2315" w:author="Tim Tørnes Pedersen" w:date="2021-11-18T18:02:00Z">
              <w:r w:rsidDel="007D446A">
                <w:delText>9211.2</w:delText>
              </w:r>
            </w:del>
          </w:p>
        </w:tc>
        <w:tc>
          <w:tcPr>
            <w:tcW w:w="0" w:type="auto"/>
          </w:tcPr>
          <w:p w14:paraId="6A7226F8" w14:textId="65022C64" w:rsidR="00A4478A" w:rsidDel="007D446A" w:rsidRDefault="004A0387">
            <w:pPr>
              <w:pStyle w:val="Compact"/>
              <w:keepNext/>
              <w:keepLines/>
              <w:spacing w:before="200" w:after="0"/>
              <w:outlineLvl w:val="1"/>
              <w:rPr>
                <w:del w:id="2316" w:author="Tim Tørnes Pedersen" w:date="2021-11-18T18:02:00Z"/>
              </w:rPr>
              <w:pPrChange w:id="2317" w:author="Tim Tørnes Pedersen" w:date="2021-11-18T18:02:00Z">
                <w:pPr>
                  <w:pStyle w:val="Compact"/>
                </w:pPr>
              </w:pPrChange>
            </w:pPr>
            <w:del w:id="2318" w:author="Tim Tørnes Pedersen" w:date="2021-11-18T18:02:00Z">
              <w:r w:rsidDel="007D446A">
                <w:delText>0.0</w:delText>
              </w:r>
            </w:del>
          </w:p>
        </w:tc>
        <w:tc>
          <w:tcPr>
            <w:tcW w:w="0" w:type="auto"/>
          </w:tcPr>
          <w:p w14:paraId="384DE26B" w14:textId="56D9229D" w:rsidR="00A4478A" w:rsidDel="007D446A" w:rsidRDefault="004A0387">
            <w:pPr>
              <w:pStyle w:val="Compact"/>
              <w:keepNext/>
              <w:keepLines/>
              <w:spacing w:before="200" w:after="0"/>
              <w:outlineLvl w:val="1"/>
              <w:rPr>
                <w:del w:id="2319" w:author="Tim Tørnes Pedersen" w:date="2021-11-18T18:02:00Z"/>
              </w:rPr>
              <w:pPrChange w:id="2320" w:author="Tim Tørnes Pedersen" w:date="2021-11-18T18:02:00Z">
                <w:pPr>
                  <w:pStyle w:val="Compact"/>
                </w:pPr>
              </w:pPrChange>
            </w:pPr>
            <w:del w:id="2321" w:author="Tim Tørnes Pedersen" w:date="2021-11-18T18:02:00Z">
              <w:r w:rsidDel="007D446A">
                <w:delText>8436.4</w:delText>
              </w:r>
            </w:del>
          </w:p>
        </w:tc>
        <w:tc>
          <w:tcPr>
            <w:tcW w:w="0" w:type="auto"/>
          </w:tcPr>
          <w:p w14:paraId="1EF3F30C" w14:textId="3D54515A" w:rsidR="00A4478A" w:rsidDel="007D446A" w:rsidRDefault="004A0387">
            <w:pPr>
              <w:pStyle w:val="Compact"/>
              <w:keepNext/>
              <w:keepLines/>
              <w:spacing w:before="200" w:after="0"/>
              <w:outlineLvl w:val="1"/>
              <w:rPr>
                <w:del w:id="2322" w:author="Tim Tørnes Pedersen" w:date="2021-11-18T18:02:00Z"/>
              </w:rPr>
              <w:pPrChange w:id="2323" w:author="Tim Tørnes Pedersen" w:date="2021-11-18T18:02:00Z">
                <w:pPr>
                  <w:pStyle w:val="Compact"/>
                </w:pPr>
              </w:pPrChange>
            </w:pPr>
            <w:del w:id="2324" w:author="Tim Tørnes Pedersen" w:date="2021-11-18T18:02:00Z">
              <w:r w:rsidDel="007D446A">
                <w:delText>3501.1</w:delText>
              </w:r>
            </w:del>
          </w:p>
        </w:tc>
      </w:tr>
      <w:tr w:rsidR="00A4478A" w:rsidDel="007D446A" w14:paraId="7EA7740D" w14:textId="58082959" w:rsidTr="007D446A">
        <w:trPr>
          <w:del w:id="2325" w:author="Tim Tørnes Pedersen" w:date="2021-11-18T18:02:00Z"/>
        </w:trPr>
        <w:tc>
          <w:tcPr>
            <w:tcW w:w="0" w:type="auto"/>
          </w:tcPr>
          <w:p w14:paraId="4D46F9E0" w14:textId="1566316B" w:rsidR="00A4478A" w:rsidDel="007D446A" w:rsidRDefault="004A0387">
            <w:pPr>
              <w:pStyle w:val="Compact"/>
              <w:keepNext/>
              <w:keepLines/>
              <w:spacing w:before="200" w:after="0"/>
              <w:outlineLvl w:val="1"/>
              <w:rPr>
                <w:del w:id="2326" w:author="Tim Tørnes Pedersen" w:date="2021-11-18T18:02:00Z"/>
              </w:rPr>
              <w:pPrChange w:id="2327" w:author="Tim Tørnes Pedersen" w:date="2021-11-18T18:02:00Z">
                <w:pPr>
                  <w:pStyle w:val="Compact"/>
                </w:pPr>
              </w:pPrChange>
            </w:pPr>
            <w:del w:id="2328" w:author="Tim Tørnes Pedersen" w:date="2021-11-18T18:02:00Z">
              <w:r w:rsidDel="007D446A">
                <w:delText>FR</w:delText>
              </w:r>
            </w:del>
          </w:p>
        </w:tc>
        <w:tc>
          <w:tcPr>
            <w:tcW w:w="0" w:type="auto"/>
          </w:tcPr>
          <w:p w14:paraId="36ECF100" w14:textId="092372C1" w:rsidR="00A4478A" w:rsidDel="007D446A" w:rsidRDefault="004A0387">
            <w:pPr>
              <w:pStyle w:val="Compact"/>
              <w:keepNext/>
              <w:keepLines/>
              <w:spacing w:before="200" w:after="0"/>
              <w:outlineLvl w:val="1"/>
              <w:rPr>
                <w:del w:id="2329" w:author="Tim Tørnes Pedersen" w:date="2021-11-18T18:02:00Z"/>
              </w:rPr>
              <w:pPrChange w:id="2330" w:author="Tim Tørnes Pedersen" w:date="2021-11-18T18:02:00Z">
                <w:pPr>
                  <w:pStyle w:val="Compact"/>
                </w:pPr>
              </w:pPrChange>
            </w:pPr>
            <w:del w:id="2331" w:author="Tim Tørnes Pedersen" w:date="2021-11-18T18:02:00Z">
              <w:r w:rsidDel="007D446A">
                <w:delText>0.0</w:delText>
              </w:r>
            </w:del>
          </w:p>
        </w:tc>
        <w:tc>
          <w:tcPr>
            <w:tcW w:w="0" w:type="auto"/>
          </w:tcPr>
          <w:p w14:paraId="3AE652AF" w14:textId="0DE60B81" w:rsidR="00A4478A" w:rsidDel="007D446A" w:rsidRDefault="004A0387">
            <w:pPr>
              <w:pStyle w:val="Compact"/>
              <w:keepNext/>
              <w:keepLines/>
              <w:spacing w:before="200" w:after="0"/>
              <w:outlineLvl w:val="1"/>
              <w:rPr>
                <w:del w:id="2332" w:author="Tim Tørnes Pedersen" w:date="2021-11-18T18:02:00Z"/>
              </w:rPr>
              <w:pPrChange w:id="2333" w:author="Tim Tørnes Pedersen" w:date="2021-11-18T18:02:00Z">
                <w:pPr>
                  <w:pStyle w:val="Compact"/>
                </w:pPr>
              </w:pPrChange>
            </w:pPr>
            <w:del w:id="2334" w:author="Tim Tørnes Pedersen" w:date="2021-11-18T18:02:00Z">
              <w:r w:rsidDel="007D446A">
                <w:delText>14898.1</w:delText>
              </w:r>
            </w:del>
          </w:p>
        </w:tc>
        <w:tc>
          <w:tcPr>
            <w:tcW w:w="0" w:type="auto"/>
          </w:tcPr>
          <w:p w14:paraId="30FEDA91" w14:textId="2BA78668" w:rsidR="00A4478A" w:rsidDel="007D446A" w:rsidRDefault="004A0387">
            <w:pPr>
              <w:pStyle w:val="Compact"/>
              <w:keepNext/>
              <w:keepLines/>
              <w:spacing w:before="200" w:after="0"/>
              <w:outlineLvl w:val="1"/>
              <w:rPr>
                <w:del w:id="2335" w:author="Tim Tørnes Pedersen" w:date="2021-11-18T18:02:00Z"/>
              </w:rPr>
              <w:pPrChange w:id="2336" w:author="Tim Tørnes Pedersen" w:date="2021-11-18T18:02:00Z">
                <w:pPr>
                  <w:pStyle w:val="Compact"/>
                </w:pPr>
              </w:pPrChange>
            </w:pPr>
            <w:del w:id="2337" w:author="Tim Tørnes Pedersen" w:date="2021-11-18T18:02:00Z">
              <w:r w:rsidDel="007D446A">
                <w:delText>5780.8</w:delText>
              </w:r>
            </w:del>
          </w:p>
        </w:tc>
        <w:tc>
          <w:tcPr>
            <w:tcW w:w="0" w:type="auto"/>
          </w:tcPr>
          <w:p w14:paraId="3C13C218" w14:textId="1BF60819" w:rsidR="00A4478A" w:rsidDel="007D446A" w:rsidRDefault="004A0387">
            <w:pPr>
              <w:pStyle w:val="Compact"/>
              <w:keepNext/>
              <w:keepLines/>
              <w:spacing w:before="200" w:after="0"/>
              <w:outlineLvl w:val="1"/>
              <w:rPr>
                <w:del w:id="2338" w:author="Tim Tørnes Pedersen" w:date="2021-11-18T18:02:00Z"/>
              </w:rPr>
              <w:pPrChange w:id="2339" w:author="Tim Tørnes Pedersen" w:date="2021-11-18T18:02:00Z">
                <w:pPr>
                  <w:pStyle w:val="Compact"/>
                </w:pPr>
              </w:pPrChange>
            </w:pPr>
            <w:del w:id="2340" w:author="Tim Tørnes Pedersen" w:date="2021-11-18T18:02:00Z">
              <w:r w:rsidDel="007D446A">
                <w:delText>9604.0</w:delText>
              </w:r>
            </w:del>
          </w:p>
        </w:tc>
        <w:tc>
          <w:tcPr>
            <w:tcW w:w="0" w:type="auto"/>
          </w:tcPr>
          <w:p w14:paraId="5D09EF41" w14:textId="754661A3" w:rsidR="00A4478A" w:rsidDel="007D446A" w:rsidRDefault="004A0387">
            <w:pPr>
              <w:pStyle w:val="Compact"/>
              <w:keepNext/>
              <w:keepLines/>
              <w:spacing w:before="200" w:after="0"/>
              <w:outlineLvl w:val="1"/>
              <w:rPr>
                <w:del w:id="2341" w:author="Tim Tørnes Pedersen" w:date="2021-11-18T18:02:00Z"/>
              </w:rPr>
              <w:pPrChange w:id="2342" w:author="Tim Tørnes Pedersen" w:date="2021-11-18T18:02:00Z">
                <w:pPr>
                  <w:pStyle w:val="Compact"/>
                </w:pPr>
              </w:pPrChange>
            </w:pPr>
            <w:del w:id="2343" w:author="Tim Tørnes Pedersen" w:date="2021-11-18T18:02:00Z">
              <w:r w:rsidDel="007D446A">
                <w:delText>9674.2</w:delText>
              </w:r>
            </w:del>
          </w:p>
        </w:tc>
        <w:tc>
          <w:tcPr>
            <w:tcW w:w="0" w:type="auto"/>
          </w:tcPr>
          <w:p w14:paraId="612C76F7" w14:textId="6F88F39E" w:rsidR="00A4478A" w:rsidDel="007D446A" w:rsidRDefault="004A0387">
            <w:pPr>
              <w:pStyle w:val="Compact"/>
              <w:keepNext/>
              <w:keepLines/>
              <w:spacing w:before="200" w:after="0"/>
              <w:outlineLvl w:val="1"/>
              <w:rPr>
                <w:del w:id="2344" w:author="Tim Tørnes Pedersen" w:date="2021-11-18T18:02:00Z"/>
              </w:rPr>
              <w:pPrChange w:id="2345" w:author="Tim Tørnes Pedersen" w:date="2021-11-18T18:02:00Z">
                <w:pPr>
                  <w:pStyle w:val="Compact"/>
                </w:pPr>
              </w:pPrChange>
            </w:pPr>
            <w:del w:id="2346" w:author="Tim Tørnes Pedersen" w:date="2021-11-18T18:02:00Z">
              <w:r w:rsidDel="007D446A">
                <w:delText>2600.0</w:delText>
              </w:r>
            </w:del>
          </w:p>
        </w:tc>
        <w:tc>
          <w:tcPr>
            <w:tcW w:w="0" w:type="auto"/>
          </w:tcPr>
          <w:p w14:paraId="01DCC038" w14:textId="61A2C5D4" w:rsidR="00A4478A" w:rsidDel="007D446A" w:rsidRDefault="004A0387">
            <w:pPr>
              <w:pStyle w:val="Compact"/>
              <w:keepNext/>
              <w:keepLines/>
              <w:spacing w:before="200" w:after="0"/>
              <w:outlineLvl w:val="1"/>
              <w:rPr>
                <w:del w:id="2347" w:author="Tim Tørnes Pedersen" w:date="2021-11-18T18:02:00Z"/>
              </w:rPr>
              <w:pPrChange w:id="2348" w:author="Tim Tørnes Pedersen" w:date="2021-11-18T18:02:00Z">
                <w:pPr>
                  <w:pStyle w:val="Compact"/>
                </w:pPr>
              </w:pPrChange>
            </w:pPr>
            <w:del w:id="2349" w:author="Tim Tørnes Pedersen" w:date="2021-11-18T18:02:00Z">
              <w:r w:rsidDel="007D446A">
                <w:delText>13010.0</w:delText>
              </w:r>
            </w:del>
          </w:p>
        </w:tc>
        <w:tc>
          <w:tcPr>
            <w:tcW w:w="0" w:type="auto"/>
          </w:tcPr>
          <w:p w14:paraId="0CC6D9B2" w14:textId="6CE60A42" w:rsidR="00A4478A" w:rsidDel="007D446A" w:rsidRDefault="004A0387">
            <w:pPr>
              <w:pStyle w:val="Compact"/>
              <w:keepNext/>
              <w:keepLines/>
              <w:spacing w:before="200" w:after="0"/>
              <w:outlineLvl w:val="1"/>
              <w:rPr>
                <w:del w:id="2350" w:author="Tim Tørnes Pedersen" w:date="2021-11-18T18:02:00Z"/>
              </w:rPr>
              <w:pPrChange w:id="2351" w:author="Tim Tørnes Pedersen" w:date="2021-11-18T18:02:00Z">
                <w:pPr>
                  <w:pStyle w:val="Compact"/>
                </w:pPr>
              </w:pPrChange>
            </w:pPr>
            <w:del w:id="2352" w:author="Tim Tørnes Pedersen" w:date="2021-11-18T18:02:00Z">
              <w:r w:rsidDel="007D446A">
                <w:delText>0.0</w:delText>
              </w:r>
            </w:del>
          </w:p>
        </w:tc>
        <w:tc>
          <w:tcPr>
            <w:tcW w:w="0" w:type="auto"/>
          </w:tcPr>
          <w:p w14:paraId="439A41BB" w14:textId="2128C7E5" w:rsidR="00A4478A" w:rsidDel="007D446A" w:rsidRDefault="004A0387">
            <w:pPr>
              <w:pStyle w:val="Compact"/>
              <w:keepNext/>
              <w:keepLines/>
              <w:spacing w:before="200" w:after="0"/>
              <w:outlineLvl w:val="1"/>
              <w:rPr>
                <w:del w:id="2353" w:author="Tim Tørnes Pedersen" w:date="2021-11-18T18:02:00Z"/>
              </w:rPr>
              <w:pPrChange w:id="2354" w:author="Tim Tørnes Pedersen" w:date="2021-11-18T18:02:00Z">
                <w:pPr>
                  <w:pStyle w:val="Compact"/>
                </w:pPr>
              </w:pPrChange>
            </w:pPr>
            <w:del w:id="2355" w:author="Tim Tørnes Pedersen" w:date="2021-11-18T18:02:00Z">
              <w:r w:rsidDel="007D446A">
                <w:delText>191303.0</w:delText>
              </w:r>
            </w:del>
          </w:p>
        </w:tc>
        <w:tc>
          <w:tcPr>
            <w:tcW w:w="0" w:type="auto"/>
          </w:tcPr>
          <w:p w14:paraId="0FD87905" w14:textId="163A5CD6" w:rsidR="00A4478A" w:rsidDel="007D446A" w:rsidRDefault="004A0387">
            <w:pPr>
              <w:pStyle w:val="Compact"/>
              <w:keepNext/>
              <w:keepLines/>
              <w:spacing w:before="200" w:after="0"/>
              <w:outlineLvl w:val="1"/>
              <w:rPr>
                <w:del w:id="2356" w:author="Tim Tørnes Pedersen" w:date="2021-11-18T18:02:00Z"/>
              </w:rPr>
              <w:pPrChange w:id="2357" w:author="Tim Tørnes Pedersen" w:date="2021-11-18T18:02:00Z">
                <w:pPr>
                  <w:pStyle w:val="Compact"/>
                </w:pPr>
              </w:pPrChange>
            </w:pPr>
            <w:del w:id="2358" w:author="Tim Tørnes Pedersen" w:date="2021-11-18T18:02:00Z">
              <w:r w:rsidDel="007D446A">
                <w:delText>20491.8</w:delText>
              </w:r>
            </w:del>
          </w:p>
        </w:tc>
      </w:tr>
      <w:tr w:rsidR="00A4478A" w:rsidDel="007D446A" w14:paraId="15AC9D95" w14:textId="110D9B37" w:rsidTr="007D446A">
        <w:trPr>
          <w:del w:id="2359" w:author="Tim Tørnes Pedersen" w:date="2021-11-18T18:02:00Z"/>
        </w:trPr>
        <w:tc>
          <w:tcPr>
            <w:tcW w:w="0" w:type="auto"/>
          </w:tcPr>
          <w:p w14:paraId="791C229C" w14:textId="16801B53" w:rsidR="00A4478A" w:rsidDel="007D446A" w:rsidRDefault="004A0387">
            <w:pPr>
              <w:pStyle w:val="Compact"/>
              <w:keepNext/>
              <w:keepLines/>
              <w:spacing w:before="200" w:after="0"/>
              <w:outlineLvl w:val="1"/>
              <w:rPr>
                <w:del w:id="2360" w:author="Tim Tørnes Pedersen" w:date="2021-11-18T18:02:00Z"/>
              </w:rPr>
              <w:pPrChange w:id="2361" w:author="Tim Tørnes Pedersen" w:date="2021-11-18T18:02:00Z">
                <w:pPr>
                  <w:pStyle w:val="Compact"/>
                </w:pPr>
              </w:pPrChange>
            </w:pPr>
            <w:del w:id="2362" w:author="Tim Tørnes Pedersen" w:date="2021-11-18T18:02:00Z">
              <w:r w:rsidDel="007D446A">
                <w:delText>GB</w:delText>
              </w:r>
            </w:del>
          </w:p>
        </w:tc>
        <w:tc>
          <w:tcPr>
            <w:tcW w:w="0" w:type="auto"/>
          </w:tcPr>
          <w:p w14:paraId="4768BFAB" w14:textId="15D9AFAD" w:rsidR="00A4478A" w:rsidDel="007D446A" w:rsidRDefault="004A0387">
            <w:pPr>
              <w:pStyle w:val="Compact"/>
              <w:keepNext/>
              <w:keepLines/>
              <w:spacing w:before="200" w:after="0"/>
              <w:outlineLvl w:val="1"/>
              <w:rPr>
                <w:del w:id="2363" w:author="Tim Tørnes Pedersen" w:date="2021-11-18T18:02:00Z"/>
              </w:rPr>
              <w:pPrChange w:id="2364" w:author="Tim Tørnes Pedersen" w:date="2021-11-18T18:02:00Z">
                <w:pPr>
                  <w:pStyle w:val="Compact"/>
                </w:pPr>
              </w:pPrChange>
            </w:pPr>
            <w:del w:id="2365" w:author="Tim Tørnes Pedersen" w:date="2021-11-18T18:02:00Z">
              <w:r w:rsidDel="007D446A">
                <w:delText>8212.7</w:delText>
              </w:r>
            </w:del>
          </w:p>
        </w:tc>
        <w:tc>
          <w:tcPr>
            <w:tcW w:w="0" w:type="auto"/>
          </w:tcPr>
          <w:p w14:paraId="188DECD9" w14:textId="23328680" w:rsidR="00A4478A" w:rsidDel="007D446A" w:rsidRDefault="004A0387">
            <w:pPr>
              <w:pStyle w:val="Compact"/>
              <w:keepNext/>
              <w:keepLines/>
              <w:spacing w:before="200" w:after="0"/>
              <w:outlineLvl w:val="1"/>
              <w:rPr>
                <w:del w:id="2366" w:author="Tim Tørnes Pedersen" w:date="2021-11-18T18:02:00Z"/>
              </w:rPr>
              <w:pPrChange w:id="2367" w:author="Tim Tørnes Pedersen" w:date="2021-11-18T18:02:00Z">
                <w:pPr>
                  <w:pStyle w:val="Compact"/>
                </w:pPr>
              </w:pPrChange>
            </w:pPr>
            <w:del w:id="2368" w:author="Tim Tørnes Pedersen" w:date="2021-11-18T18:02:00Z">
              <w:r w:rsidDel="007D446A">
                <w:delText>13553.9</w:delText>
              </w:r>
            </w:del>
          </w:p>
        </w:tc>
        <w:tc>
          <w:tcPr>
            <w:tcW w:w="0" w:type="auto"/>
          </w:tcPr>
          <w:p w14:paraId="17C3FFA0" w14:textId="1B16B7E0" w:rsidR="00A4478A" w:rsidDel="007D446A" w:rsidRDefault="004A0387">
            <w:pPr>
              <w:pStyle w:val="Compact"/>
              <w:keepNext/>
              <w:keepLines/>
              <w:spacing w:before="200" w:after="0"/>
              <w:outlineLvl w:val="1"/>
              <w:rPr>
                <w:del w:id="2369" w:author="Tim Tørnes Pedersen" w:date="2021-11-18T18:02:00Z"/>
              </w:rPr>
              <w:pPrChange w:id="2370" w:author="Tim Tørnes Pedersen" w:date="2021-11-18T18:02:00Z">
                <w:pPr>
                  <w:pStyle w:val="Compact"/>
                </w:pPr>
              </w:pPrChange>
            </w:pPr>
            <w:del w:id="2371" w:author="Tim Tørnes Pedersen" w:date="2021-11-18T18:02:00Z">
              <w:r w:rsidDel="007D446A">
                <w:delText>685.2</w:delText>
              </w:r>
            </w:del>
          </w:p>
        </w:tc>
        <w:tc>
          <w:tcPr>
            <w:tcW w:w="0" w:type="auto"/>
          </w:tcPr>
          <w:p w14:paraId="553258D8" w14:textId="6BE82128" w:rsidR="00A4478A" w:rsidDel="007D446A" w:rsidRDefault="004A0387">
            <w:pPr>
              <w:pStyle w:val="Compact"/>
              <w:keepNext/>
              <w:keepLines/>
              <w:spacing w:before="200" w:after="0"/>
              <w:outlineLvl w:val="1"/>
              <w:rPr>
                <w:del w:id="2372" w:author="Tim Tørnes Pedersen" w:date="2021-11-18T18:02:00Z"/>
              </w:rPr>
              <w:pPrChange w:id="2373" w:author="Tim Tørnes Pedersen" w:date="2021-11-18T18:02:00Z">
                <w:pPr>
                  <w:pStyle w:val="Compact"/>
                </w:pPr>
              </w:pPrChange>
            </w:pPr>
            <w:del w:id="2374" w:author="Tim Tørnes Pedersen" w:date="2021-11-18T18:02:00Z">
              <w:r w:rsidDel="007D446A">
                <w:delText>13107.3</w:delText>
              </w:r>
            </w:del>
          </w:p>
        </w:tc>
        <w:tc>
          <w:tcPr>
            <w:tcW w:w="0" w:type="auto"/>
          </w:tcPr>
          <w:p w14:paraId="07872765" w14:textId="7BBE28E7" w:rsidR="00A4478A" w:rsidDel="007D446A" w:rsidRDefault="004A0387">
            <w:pPr>
              <w:pStyle w:val="Compact"/>
              <w:keepNext/>
              <w:keepLines/>
              <w:spacing w:before="200" w:after="0"/>
              <w:outlineLvl w:val="1"/>
              <w:rPr>
                <w:del w:id="2375" w:author="Tim Tørnes Pedersen" w:date="2021-11-18T18:02:00Z"/>
              </w:rPr>
              <w:pPrChange w:id="2376" w:author="Tim Tørnes Pedersen" w:date="2021-11-18T18:02:00Z">
                <w:pPr>
                  <w:pStyle w:val="Compact"/>
                </w:pPr>
              </w:pPrChange>
            </w:pPr>
            <w:del w:id="2377" w:author="Tim Tørnes Pedersen" w:date="2021-11-18T18:02:00Z">
              <w:r w:rsidDel="007D446A">
                <w:delText>56593.6</w:delText>
              </w:r>
            </w:del>
          </w:p>
        </w:tc>
        <w:tc>
          <w:tcPr>
            <w:tcW w:w="0" w:type="auto"/>
          </w:tcPr>
          <w:p w14:paraId="66FF07C2" w14:textId="6F1D76CC" w:rsidR="00A4478A" w:rsidDel="007D446A" w:rsidRDefault="004A0387">
            <w:pPr>
              <w:pStyle w:val="Compact"/>
              <w:keepNext/>
              <w:keepLines/>
              <w:spacing w:before="200" w:after="0"/>
              <w:outlineLvl w:val="1"/>
              <w:rPr>
                <w:del w:id="2378" w:author="Tim Tørnes Pedersen" w:date="2021-11-18T18:02:00Z"/>
              </w:rPr>
              <w:pPrChange w:id="2379" w:author="Tim Tørnes Pedersen" w:date="2021-11-18T18:02:00Z">
                <w:pPr>
                  <w:pStyle w:val="Compact"/>
                </w:pPr>
              </w:pPrChange>
            </w:pPr>
            <w:del w:id="2380" w:author="Tim Tørnes Pedersen" w:date="2021-11-18T18:02:00Z">
              <w:r w:rsidDel="007D446A">
                <w:delText>2247.6</w:delText>
              </w:r>
            </w:del>
          </w:p>
        </w:tc>
        <w:tc>
          <w:tcPr>
            <w:tcW w:w="0" w:type="auto"/>
          </w:tcPr>
          <w:p w14:paraId="60D994E9" w14:textId="7A3D1A5B" w:rsidR="00A4478A" w:rsidDel="007D446A" w:rsidRDefault="004A0387">
            <w:pPr>
              <w:pStyle w:val="Compact"/>
              <w:keepNext/>
              <w:keepLines/>
              <w:spacing w:before="200" w:after="0"/>
              <w:outlineLvl w:val="1"/>
              <w:rPr>
                <w:del w:id="2381" w:author="Tim Tørnes Pedersen" w:date="2021-11-18T18:02:00Z"/>
              </w:rPr>
              <w:pPrChange w:id="2382" w:author="Tim Tørnes Pedersen" w:date="2021-11-18T18:02:00Z">
                <w:pPr>
                  <w:pStyle w:val="Compact"/>
                </w:pPr>
              </w:pPrChange>
            </w:pPr>
            <w:del w:id="2383" w:author="Tim Tørnes Pedersen" w:date="2021-11-18T18:02:00Z">
              <w:r w:rsidDel="007D446A">
                <w:delText>43863.6</w:delText>
              </w:r>
            </w:del>
          </w:p>
        </w:tc>
        <w:tc>
          <w:tcPr>
            <w:tcW w:w="0" w:type="auto"/>
          </w:tcPr>
          <w:p w14:paraId="16329D04" w14:textId="61C8B830" w:rsidR="00A4478A" w:rsidDel="007D446A" w:rsidRDefault="004A0387">
            <w:pPr>
              <w:pStyle w:val="Compact"/>
              <w:keepNext/>
              <w:keepLines/>
              <w:spacing w:before="200" w:after="0"/>
              <w:outlineLvl w:val="1"/>
              <w:rPr>
                <w:del w:id="2384" w:author="Tim Tørnes Pedersen" w:date="2021-11-18T18:02:00Z"/>
              </w:rPr>
              <w:pPrChange w:id="2385" w:author="Tim Tørnes Pedersen" w:date="2021-11-18T18:02:00Z">
                <w:pPr>
                  <w:pStyle w:val="Compact"/>
                </w:pPr>
              </w:pPrChange>
            </w:pPr>
            <w:del w:id="2386" w:author="Tim Tørnes Pedersen" w:date="2021-11-18T18:02:00Z">
              <w:r w:rsidDel="007D446A">
                <w:delText>0.0</w:delText>
              </w:r>
            </w:del>
          </w:p>
        </w:tc>
        <w:tc>
          <w:tcPr>
            <w:tcW w:w="0" w:type="auto"/>
          </w:tcPr>
          <w:p w14:paraId="2EBE6B49" w14:textId="2E0F5750" w:rsidR="00A4478A" w:rsidDel="007D446A" w:rsidRDefault="004A0387">
            <w:pPr>
              <w:pStyle w:val="Compact"/>
              <w:keepNext/>
              <w:keepLines/>
              <w:spacing w:before="200" w:after="0"/>
              <w:outlineLvl w:val="1"/>
              <w:rPr>
                <w:del w:id="2387" w:author="Tim Tørnes Pedersen" w:date="2021-11-18T18:02:00Z"/>
              </w:rPr>
              <w:pPrChange w:id="2388" w:author="Tim Tørnes Pedersen" w:date="2021-11-18T18:02:00Z">
                <w:pPr>
                  <w:pStyle w:val="Compact"/>
                </w:pPr>
              </w:pPrChange>
            </w:pPr>
            <w:del w:id="2389" w:author="Tim Tørnes Pedersen" w:date="2021-11-18T18:02:00Z">
              <w:r w:rsidDel="007D446A">
                <w:delText>34124.2</w:delText>
              </w:r>
            </w:del>
          </w:p>
        </w:tc>
        <w:tc>
          <w:tcPr>
            <w:tcW w:w="0" w:type="auto"/>
          </w:tcPr>
          <w:p w14:paraId="5A269846" w14:textId="0853C733" w:rsidR="00A4478A" w:rsidDel="007D446A" w:rsidRDefault="004A0387">
            <w:pPr>
              <w:pStyle w:val="Compact"/>
              <w:keepNext/>
              <w:keepLines/>
              <w:spacing w:before="200" w:after="0"/>
              <w:outlineLvl w:val="1"/>
              <w:rPr>
                <w:del w:id="2390" w:author="Tim Tørnes Pedersen" w:date="2021-11-18T18:02:00Z"/>
              </w:rPr>
              <w:pPrChange w:id="2391" w:author="Tim Tørnes Pedersen" w:date="2021-11-18T18:02:00Z">
                <w:pPr>
                  <w:pStyle w:val="Compact"/>
                </w:pPr>
              </w:pPrChange>
            </w:pPr>
            <w:del w:id="2392" w:author="Tim Tørnes Pedersen" w:date="2021-11-18T18:02:00Z">
              <w:r w:rsidDel="007D446A">
                <w:delText>8005.4</w:delText>
              </w:r>
            </w:del>
          </w:p>
        </w:tc>
      </w:tr>
      <w:tr w:rsidR="00A4478A" w:rsidDel="007D446A" w14:paraId="3225F890" w14:textId="34BB0275" w:rsidTr="007D446A">
        <w:trPr>
          <w:del w:id="2393" w:author="Tim Tørnes Pedersen" w:date="2021-11-18T18:02:00Z"/>
        </w:trPr>
        <w:tc>
          <w:tcPr>
            <w:tcW w:w="0" w:type="auto"/>
          </w:tcPr>
          <w:p w14:paraId="1A26230A" w14:textId="21054108" w:rsidR="00A4478A" w:rsidDel="007D446A" w:rsidRDefault="004A0387">
            <w:pPr>
              <w:pStyle w:val="Compact"/>
              <w:keepNext/>
              <w:keepLines/>
              <w:spacing w:before="200" w:after="0"/>
              <w:outlineLvl w:val="1"/>
              <w:rPr>
                <w:del w:id="2394" w:author="Tim Tørnes Pedersen" w:date="2021-11-18T18:02:00Z"/>
              </w:rPr>
              <w:pPrChange w:id="2395" w:author="Tim Tørnes Pedersen" w:date="2021-11-18T18:02:00Z">
                <w:pPr>
                  <w:pStyle w:val="Compact"/>
                </w:pPr>
              </w:pPrChange>
            </w:pPr>
            <w:del w:id="2396" w:author="Tim Tørnes Pedersen" w:date="2021-11-18T18:02:00Z">
              <w:r w:rsidDel="007D446A">
                <w:delText>GR</w:delText>
              </w:r>
            </w:del>
          </w:p>
        </w:tc>
        <w:tc>
          <w:tcPr>
            <w:tcW w:w="0" w:type="auto"/>
          </w:tcPr>
          <w:p w14:paraId="441AFC2B" w14:textId="50544B23" w:rsidR="00A4478A" w:rsidDel="007D446A" w:rsidRDefault="004A0387">
            <w:pPr>
              <w:pStyle w:val="Compact"/>
              <w:keepNext/>
              <w:keepLines/>
              <w:spacing w:before="200" w:after="0"/>
              <w:outlineLvl w:val="1"/>
              <w:rPr>
                <w:del w:id="2397" w:author="Tim Tørnes Pedersen" w:date="2021-11-18T18:02:00Z"/>
              </w:rPr>
              <w:pPrChange w:id="2398" w:author="Tim Tørnes Pedersen" w:date="2021-11-18T18:02:00Z">
                <w:pPr>
                  <w:pStyle w:val="Compact"/>
                </w:pPr>
              </w:pPrChange>
            </w:pPr>
            <w:del w:id="2399" w:author="Tim Tørnes Pedersen" w:date="2021-11-18T18:02:00Z">
              <w:r w:rsidDel="007D446A">
                <w:delText>0.0</w:delText>
              </w:r>
            </w:del>
          </w:p>
        </w:tc>
        <w:tc>
          <w:tcPr>
            <w:tcW w:w="0" w:type="auto"/>
          </w:tcPr>
          <w:p w14:paraId="5A48C6AD" w14:textId="65AFB347" w:rsidR="00A4478A" w:rsidDel="007D446A" w:rsidRDefault="004A0387">
            <w:pPr>
              <w:pStyle w:val="Compact"/>
              <w:keepNext/>
              <w:keepLines/>
              <w:spacing w:before="200" w:after="0"/>
              <w:outlineLvl w:val="1"/>
              <w:rPr>
                <w:del w:id="2400" w:author="Tim Tørnes Pedersen" w:date="2021-11-18T18:02:00Z"/>
              </w:rPr>
              <w:pPrChange w:id="2401" w:author="Tim Tørnes Pedersen" w:date="2021-11-18T18:02:00Z">
                <w:pPr>
                  <w:pStyle w:val="Compact"/>
                </w:pPr>
              </w:pPrChange>
            </w:pPr>
            <w:del w:id="2402" w:author="Tim Tørnes Pedersen" w:date="2021-11-18T18:02:00Z">
              <w:r w:rsidDel="007D446A">
                <w:delText>2877.5</w:delText>
              </w:r>
            </w:del>
          </w:p>
        </w:tc>
        <w:tc>
          <w:tcPr>
            <w:tcW w:w="0" w:type="auto"/>
          </w:tcPr>
          <w:p w14:paraId="34FAB882" w14:textId="0DC2C515" w:rsidR="00A4478A" w:rsidDel="007D446A" w:rsidRDefault="004A0387">
            <w:pPr>
              <w:pStyle w:val="Compact"/>
              <w:keepNext/>
              <w:keepLines/>
              <w:spacing w:before="200" w:after="0"/>
              <w:outlineLvl w:val="1"/>
              <w:rPr>
                <w:del w:id="2403" w:author="Tim Tørnes Pedersen" w:date="2021-11-18T18:02:00Z"/>
              </w:rPr>
              <w:pPrChange w:id="2404" w:author="Tim Tørnes Pedersen" w:date="2021-11-18T18:02:00Z">
                <w:pPr>
                  <w:pStyle w:val="Compact"/>
                </w:pPr>
              </w:pPrChange>
            </w:pPr>
            <w:del w:id="2405" w:author="Tim Tørnes Pedersen" w:date="2021-11-18T18:02:00Z">
              <w:r w:rsidDel="007D446A">
                <w:delText>103.1</w:delText>
              </w:r>
            </w:del>
          </w:p>
        </w:tc>
        <w:tc>
          <w:tcPr>
            <w:tcW w:w="0" w:type="auto"/>
          </w:tcPr>
          <w:p w14:paraId="11852F04" w14:textId="5FB0F09B" w:rsidR="00A4478A" w:rsidDel="007D446A" w:rsidRDefault="004A0387">
            <w:pPr>
              <w:pStyle w:val="Compact"/>
              <w:keepNext/>
              <w:keepLines/>
              <w:spacing w:before="200" w:after="0"/>
              <w:outlineLvl w:val="1"/>
              <w:rPr>
                <w:del w:id="2406" w:author="Tim Tørnes Pedersen" w:date="2021-11-18T18:02:00Z"/>
              </w:rPr>
              <w:pPrChange w:id="2407" w:author="Tim Tørnes Pedersen" w:date="2021-11-18T18:02:00Z">
                <w:pPr>
                  <w:pStyle w:val="Compact"/>
                </w:pPr>
              </w:pPrChange>
            </w:pPr>
            <w:del w:id="2408" w:author="Tim Tørnes Pedersen" w:date="2021-11-18T18:02:00Z">
              <w:r w:rsidDel="007D446A">
                <w:delText>2650.6</w:delText>
              </w:r>
            </w:del>
          </w:p>
        </w:tc>
        <w:tc>
          <w:tcPr>
            <w:tcW w:w="0" w:type="auto"/>
          </w:tcPr>
          <w:p w14:paraId="3D69737C" w14:textId="28E86D73" w:rsidR="00A4478A" w:rsidDel="007D446A" w:rsidRDefault="004A0387">
            <w:pPr>
              <w:pStyle w:val="Compact"/>
              <w:keepNext/>
              <w:keepLines/>
              <w:spacing w:before="200" w:after="0"/>
              <w:outlineLvl w:val="1"/>
              <w:rPr>
                <w:del w:id="2409" w:author="Tim Tørnes Pedersen" w:date="2021-11-18T18:02:00Z"/>
              </w:rPr>
              <w:pPrChange w:id="2410" w:author="Tim Tørnes Pedersen" w:date="2021-11-18T18:02:00Z">
                <w:pPr>
                  <w:pStyle w:val="Compact"/>
                </w:pPr>
              </w:pPrChange>
            </w:pPr>
            <w:del w:id="2411" w:author="Tim Tørnes Pedersen" w:date="2021-11-18T18:02:00Z">
              <w:r w:rsidDel="007D446A">
                <w:delText>7727.6</w:delText>
              </w:r>
            </w:del>
          </w:p>
        </w:tc>
        <w:tc>
          <w:tcPr>
            <w:tcW w:w="0" w:type="auto"/>
          </w:tcPr>
          <w:p w14:paraId="11803D62" w14:textId="70D7123D" w:rsidR="00A4478A" w:rsidDel="007D446A" w:rsidRDefault="004A0387">
            <w:pPr>
              <w:pStyle w:val="Compact"/>
              <w:keepNext/>
              <w:keepLines/>
              <w:spacing w:before="200" w:after="0"/>
              <w:outlineLvl w:val="1"/>
              <w:rPr>
                <w:del w:id="2412" w:author="Tim Tørnes Pedersen" w:date="2021-11-18T18:02:00Z"/>
              </w:rPr>
              <w:pPrChange w:id="2413" w:author="Tim Tørnes Pedersen" w:date="2021-11-18T18:02:00Z">
                <w:pPr>
                  <w:pStyle w:val="Compact"/>
                </w:pPr>
              </w:pPrChange>
            </w:pPr>
            <w:del w:id="2414" w:author="Tim Tørnes Pedersen" w:date="2021-11-18T18:02:00Z">
              <w:r w:rsidDel="007D446A">
                <w:delText>1017.1</w:delText>
              </w:r>
            </w:del>
          </w:p>
        </w:tc>
        <w:tc>
          <w:tcPr>
            <w:tcW w:w="0" w:type="auto"/>
          </w:tcPr>
          <w:p w14:paraId="7FBF8A33" w14:textId="097FC4BA" w:rsidR="00A4478A" w:rsidDel="007D446A" w:rsidRDefault="004A0387">
            <w:pPr>
              <w:pStyle w:val="Compact"/>
              <w:keepNext/>
              <w:keepLines/>
              <w:spacing w:before="200" w:after="0"/>
              <w:outlineLvl w:val="1"/>
              <w:rPr>
                <w:del w:id="2415" w:author="Tim Tørnes Pedersen" w:date="2021-11-18T18:02:00Z"/>
              </w:rPr>
              <w:pPrChange w:id="2416" w:author="Tim Tørnes Pedersen" w:date="2021-11-18T18:02:00Z">
                <w:pPr>
                  <w:pStyle w:val="Compact"/>
                </w:pPr>
              </w:pPrChange>
            </w:pPr>
            <w:del w:id="2417" w:author="Tim Tørnes Pedersen" w:date="2021-11-18T18:02:00Z">
              <w:r w:rsidDel="007D446A">
                <w:delText>4697.0</w:delText>
              </w:r>
            </w:del>
          </w:p>
        </w:tc>
        <w:tc>
          <w:tcPr>
            <w:tcW w:w="0" w:type="auto"/>
          </w:tcPr>
          <w:p w14:paraId="7225D02B" w14:textId="045DC0A1" w:rsidR="00A4478A" w:rsidDel="007D446A" w:rsidRDefault="004A0387">
            <w:pPr>
              <w:pStyle w:val="Compact"/>
              <w:keepNext/>
              <w:keepLines/>
              <w:spacing w:before="200" w:after="0"/>
              <w:outlineLvl w:val="1"/>
              <w:rPr>
                <w:del w:id="2418" w:author="Tim Tørnes Pedersen" w:date="2021-11-18T18:02:00Z"/>
              </w:rPr>
              <w:pPrChange w:id="2419" w:author="Tim Tørnes Pedersen" w:date="2021-11-18T18:02:00Z">
                <w:pPr>
                  <w:pStyle w:val="Compact"/>
                </w:pPr>
              </w:pPrChange>
            </w:pPr>
            <w:del w:id="2420" w:author="Tim Tørnes Pedersen" w:date="2021-11-18T18:02:00Z">
              <w:r w:rsidDel="007D446A">
                <w:delText>11833.3</w:delText>
              </w:r>
            </w:del>
          </w:p>
        </w:tc>
        <w:tc>
          <w:tcPr>
            <w:tcW w:w="0" w:type="auto"/>
          </w:tcPr>
          <w:p w14:paraId="2FAFF563" w14:textId="5348DC03" w:rsidR="00A4478A" w:rsidDel="007D446A" w:rsidRDefault="004A0387">
            <w:pPr>
              <w:pStyle w:val="Compact"/>
              <w:keepNext/>
              <w:keepLines/>
              <w:spacing w:before="200" w:after="0"/>
              <w:outlineLvl w:val="1"/>
              <w:rPr>
                <w:del w:id="2421" w:author="Tim Tørnes Pedersen" w:date="2021-11-18T18:02:00Z"/>
              </w:rPr>
              <w:pPrChange w:id="2422" w:author="Tim Tørnes Pedersen" w:date="2021-11-18T18:02:00Z">
                <w:pPr>
                  <w:pStyle w:val="Compact"/>
                </w:pPr>
              </w:pPrChange>
            </w:pPr>
            <w:del w:id="2423" w:author="Tim Tørnes Pedersen" w:date="2021-11-18T18:02:00Z">
              <w:r w:rsidDel="007D446A">
                <w:delText>0.0</w:delText>
              </w:r>
            </w:del>
          </w:p>
        </w:tc>
        <w:tc>
          <w:tcPr>
            <w:tcW w:w="0" w:type="auto"/>
          </w:tcPr>
          <w:p w14:paraId="0C65A2DF" w14:textId="3EC20808" w:rsidR="00A4478A" w:rsidDel="007D446A" w:rsidRDefault="004A0387">
            <w:pPr>
              <w:pStyle w:val="Compact"/>
              <w:keepNext/>
              <w:keepLines/>
              <w:spacing w:before="200" w:after="0"/>
              <w:outlineLvl w:val="1"/>
              <w:rPr>
                <w:del w:id="2424" w:author="Tim Tørnes Pedersen" w:date="2021-11-18T18:02:00Z"/>
              </w:rPr>
              <w:pPrChange w:id="2425" w:author="Tim Tørnes Pedersen" w:date="2021-11-18T18:02:00Z">
                <w:pPr>
                  <w:pStyle w:val="Compact"/>
                </w:pPr>
              </w:pPrChange>
            </w:pPr>
            <w:del w:id="2426" w:author="Tim Tørnes Pedersen" w:date="2021-11-18T18:02:00Z">
              <w:r w:rsidDel="007D446A">
                <w:delText>0.0</w:delText>
              </w:r>
            </w:del>
          </w:p>
        </w:tc>
      </w:tr>
      <w:tr w:rsidR="00A4478A" w:rsidDel="007D446A" w14:paraId="53A0D23C" w14:textId="1735B356" w:rsidTr="007D446A">
        <w:trPr>
          <w:del w:id="2427" w:author="Tim Tørnes Pedersen" w:date="2021-11-18T18:02:00Z"/>
        </w:trPr>
        <w:tc>
          <w:tcPr>
            <w:tcW w:w="0" w:type="auto"/>
          </w:tcPr>
          <w:p w14:paraId="75BD84F3" w14:textId="6D266BD4" w:rsidR="00A4478A" w:rsidDel="007D446A" w:rsidRDefault="004A0387">
            <w:pPr>
              <w:pStyle w:val="Compact"/>
              <w:keepNext/>
              <w:keepLines/>
              <w:spacing w:before="200" w:after="0"/>
              <w:outlineLvl w:val="1"/>
              <w:rPr>
                <w:del w:id="2428" w:author="Tim Tørnes Pedersen" w:date="2021-11-18T18:02:00Z"/>
              </w:rPr>
              <w:pPrChange w:id="2429" w:author="Tim Tørnes Pedersen" w:date="2021-11-18T18:02:00Z">
                <w:pPr>
                  <w:pStyle w:val="Compact"/>
                </w:pPr>
              </w:pPrChange>
            </w:pPr>
            <w:del w:id="2430" w:author="Tim Tørnes Pedersen" w:date="2021-11-18T18:02:00Z">
              <w:r w:rsidDel="007D446A">
                <w:delText>HR</w:delText>
              </w:r>
            </w:del>
          </w:p>
        </w:tc>
        <w:tc>
          <w:tcPr>
            <w:tcW w:w="0" w:type="auto"/>
          </w:tcPr>
          <w:p w14:paraId="02A259EA" w14:textId="01C8EC3D" w:rsidR="00A4478A" w:rsidDel="007D446A" w:rsidRDefault="004A0387">
            <w:pPr>
              <w:pStyle w:val="Compact"/>
              <w:keepNext/>
              <w:keepLines/>
              <w:spacing w:before="200" w:after="0"/>
              <w:outlineLvl w:val="1"/>
              <w:rPr>
                <w:del w:id="2431" w:author="Tim Tørnes Pedersen" w:date="2021-11-18T18:02:00Z"/>
              </w:rPr>
              <w:pPrChange w:id="2432" w:author="Tim Tørnes Pedersen" w:date="2021-11-18T18:02:00Z">
                <w:pPr>
                  <w:pStyle w:val="Compact"/>
                </w:pPr>
              </w:pPrChange>
            </w:pPr>
            <w:del w:id="2433" w:author="Tim Tørnes Pedersen" w:date="2021-11-18T18:02:00Z">
              <w:r w:rsidDel="007D446A">
                <w:delText>0.0</w:delText>
              </w:r>
            </w:del>
          </w:p>
        </w:tc>
        <w:tc>
          <w:tcPr>
            <w:tcW w:w="0" w:type="auto"/>
          </w:tcPr>
          <w:p w14:paraId="29600E65" w14:textId="7E49C4EC" w:rsidR="00A4478A" w:rsidDel="007D446A" w:rsidRDefault="004A0387">
            <w:pPr>
              <w:pStyle w:val="Compact"/>
              <w:keepNext/>
              <w:keepLines/>
              <w:spacing w:before="200" w:after="0"/>
              <w:outlineLvl w:val="1"/>
              <w:rPr>
                <w:del w:id="2434" w:author="Tim Tørnes Pedersen" w:date="2021-11-18T18:02:00Z"/>
              </w:rPr>
              <w:pPrChange w:id="2435" w:author="Tim Tørnes Pedersen" w:date="2021-11-18T18:02:00Z">
                <w:pPr>
                  <w:pStyle w:val="Compact"/>
                </w:pPr>
              </w:pPrChange>
            </w:pPr>
            <w:del w:id="2436" w:author="Tim Tørnes Pedersen" w:date="2021-11-18T18:02:00Z">
              <w:r w:rsidDel="007D446A">
                <w:delText>580.3</w:delText>
              </w:r>
            </w:del>
          </w:p>
        </w:tc>
        <w:tc>
          <w:tcPr>
            <w:tcW w:w="0" w:type="auto"/>
          </w:tcPr>
          <w:p w14:paraId="65150EDC" w14:textId="054EBD6C" w:rsidR="00A4478A" w:rsidDel="007D446A" w:rsidRDefault="004A0387">
            <w:pPr>
              <w:pStyle w:val="Compact"/>
              <w:keepNext/>
              <w:keepLines/>
              <w:spacing w:before="200" w:after="0"/>
              <w:outlineLvl w:val="1"/>
              <w:rPr>
                <w:del w:id="2437" w:author="Tim Tørnes Pedersen" w:date="2021-11-18T18:02:00Z"/>
              </w:rPr>
              <w:pPrChange w:id="2438" w:author="Tim Tørnes Pedersen" w:date="2021-11-18T18:02:00Z">
                <w:pPr>
                  <w:pStyle w:val="Compact"/>
                </w:pPr>
              </w:pPrChange>
            </w:pPr>
            <w:del w:id="2439" w:author="Tim Tørnes Pedersen" w:date="2021-11-18T18:02:00Z">
              <w:r w:rsidDel="007D446A">
                <w:delText>278.7</w:delText>
              </w:r>
            </w:del>
          </w:p>
        </w:tc>
        <w:tc>
          <w:tcPr>
            <w:tcW w:w="0" w:type="auto"/>
          </w:tcPr>
          <w:p w14:paraId="73E7FA6A" w14:textId="0BC1AB7C" w:rsidR="00A4478A" w:rsidDel="007D446A" w:rsidRDefault="004A0387">
            <w:pPr>
              <w:pStyle w:val="Compact"/>
              <w:keepNext/>
              <w:keepLines/>
              <w:spacing w:before="200" w:after="0"/>
              <w:outlineLvl w:val="1"/>
              <w:rPr>
                <w:del w:id="2440" w:author="Tim Tørnes Pedersen" w:date="2021-11-18T18:02:00Z"/>
              </w:rPr>
              <w:pPrChange w:id="2441" w:author="Tim Tørnes Pedersen" w:date="2021-11-18T18:02:00Z">
                <w:pPr>
                  <w:pStyle w:val="Compact"/>
                </w:pPr>
              </w:pPrChange>
            </w:pPr>
            <w:del w:id="2442" w:author="Tim Tørnes Pedersen" w:date="2021-11-18T18:02:00Z">
              <w:r w:rsidDel="007D446A">
                <w:delText>67.4</w:delText>
              </w:r>
            </w:del>
          </w:p>
        </w:tc>
        <w:tc>
          <w:tcPr>
            <w:tcW w:w="0" w:type="auto"/>
          </w:tcPr>
          <w:p w14:paraId="257EB550" w14:textId="667F05B6" w:rsidR="00A4478A" w:rsidDel="007D446A" w:rsidRDefault="004A0387">
            <w:pPr>
              <w:pStyle w:val="Compact"/>
              <w:keepNext/>
              <w:keepLines/>
              <w:spacing w:before="200" w:after="0"/>
              <w:outlineLvl w:val="1"/>
              <w:rPr>
                <w:del w:id="2443" w:author="Tim Tørnes Pedersen" w:date="2021-11-18T18:02:00Z"/>
              </w:rPr>
              <w:pPrChange w:id="2444" w:author="Tim Tørnes Pedersen" w:date="2021-11-18T18:02:00Z">
                <w:pPr>
                  <w:pStyle w:val="Compact"/>
                </w:pPr>
              </w:pPrChange>
            </w:pPr>
            <w:del w:id="2445" w:author="Tim Tørnes Pedersen" w:date="2021-11-18T18:02:00Z">
              <w:r w:rsidDel="007D446A">
                <w:delText>637.3</w:delText>
              </w:r>
            </w:del>
          </w:p>
        </w:tc>
        <w:tc>
          <w:tcPr>
            <w:tcW w:w="0" w:type="auto"/>
          </w:tcPr>
          <w:p w14:paraId="08FE7AD5" w14:textId="6AA22377" w:rsidR="00A4478A" w:rsidDel="007D446A" w:rsidRDefault="004A0387">
            <w:pPr>
              <w:pStyle w:val="Compact"/>
              <w:keepNext/>
              <w:keepLines/>
              <w:spacing w:before="200" w:after="0"/>
              <w:outlineLvl w:val="1"/>
              <w:rPr>
                <w:del w:id="2446" w:author="Tim Tørnes Pedersen" w:date="2021-11-18T18:02:00Z"/>
              </w:rPr>
              <w:pPrChange w:id="2447" w:author="Tim Tørnes Pedersen" w:date="2021-11-18T18:02:00Z">
                <w:pPr>
                  <w:pStyle w:val="Compact"/>
                </w:pPr>
              </w:pPrChange>
            </w:pPr>
            <w:del w:id="2448" w:author="Tim Tørnes Pedersen" w:date="2021-11-18T18:02:00Z">
              <w:r w:rsidDel="007D446A">
                <w:delText>201.2</w:delText>
              </w:r>
            </w:del>
          </w:p>
        </w:tc>
        <w:tc>
          <w:tcPr>
            <w:tcW w:w="0" w:type="auto"/>
          </w:tcPr>
          <w:p w14:paraId="25BAFCC5" w14:textId="0F75B9A4" w:rsidR="00A4478A" w:rsidDel="007D446A" w:rsidRDefault="004A0387">
            <w:pPr>
              <w:pStyle w:val="Compact"/>
              <w:keepNext/>
              <w:keepLines/>
              <w:spacing w:before="200" w:after="0"/>
              <w:outlineLvl w:val="1"/>
              <w:rPr>
                <w:del w:id="2449" w:author="Tim Tørnes Pedersen" w:date="2021-11-18T18:02:00Z"/>
              </w:rPr>
              <w:pPrChange w:id="2450" w:author="Tim Tørnes Pedersen" w:date="2021-11-18T18:02:00Z">
                <w:pPr>
                  <w:pStyle w:val="Compact"/>
                </w:pPr>
              </w:pPrChange>
            </w:pPr>
            <w:del w:id="2451" w:author="Tim Tørnes Pedersen" w:date="2021-11-18T18:02:00Z">
              <w:r w:rsidDel="007D446A">
                <w:delText>922.0</w:delText>
              </w:r>
            </w:del>
          </w:p>
        </w:tc>
        <w:tc>
          <w:tcPr>
            <w:tcW w:w="0" w:type="auto"/>
          </w:tcPr>
          <w:p w14:paraId="117FDEAC" w14:textId="1779D07B" w:rsidR="00A4478A" w:rsidDel="007D446A" w:rsidRDefault="004A0387">
            <w:pPr>
              <w:pStyle w:val="Compact"/>
              <w:keepNext/>
              <w:keepLines/>
              <w:spacing w:before="200" w:after="0"/>
              <w:outlineLvl w:val="1"/>
              <w:rPr>
                <w:del w:id="2452" w:author="Tim Tørnes Pedersen" w:date="2021-11-18T18:02:00Z"/>
              </w:rPr>
              <w:pPrChange w:id="2453" w:author="Tim Tørnes Pedersen" w:date="2021-11-18T18:02:00Z">
                <w:pPr>
                  <w:pStyle w:val="Compact"/>
                </w:pPr>
              </w:pPrChange>
            </w:pPr>
            <w:del w:id="2454" w:author="Tim Tørnes Pedersen" w:date="2021-11-18T18:02:00Z">
              <w:r w:rsidDel="007D446A">
                <w:delText>0.0</w:delText>
              </w:r>
            </w:del>
          </w:p>
        </w:tc>
        <w:tc>
          <w:tcPr>
            <w:tcW w:w="0" w:type="auto"/>
          </w:tcPr>
          <w:p w14:paraId="718E1C70" w14:textId="22BC53E5" w:rsidR="00A4478A" w:rsidDel="007D446A" w:rsidRDefault="004A0387">
            <w:pPr>
              <w:pStyle w:val="Compact"/>
              <w:keepNext/>
              <w:keepLines/>
              <w:spacing w:before="200" w:after="0"/>
              <w:outlineLvl w:val="1"/>
              <w:rPr>
                <w:del w:id="2455" w:author="Tim Tørnes Pedersen" w:date="2021-11-18T18:02:00Z"/>
              </w:rPr>
              <w:pPrChange w:id="2456" w:author="Tim Tørnes Pedersen" w:date="2021-11-18T18:02:00Z">
                <w:pPr>
                  <w:pStyle w:val="Compact"/>
                </w:pPr>
              </w:pPrChange>
            </w:pPr>
            <w:del w:id="2457" w:author="Tim Tørnes Pedersen" w:date="2021-11-18T18:02:00Z">
              <w:r w:rsidDel="007D446A">
                <w:delText>0.0</w:delText>
              </w:r>
            </w:del>
          </w:p>
        </w:tc>
        <w:tc>
          <w:tcPr>
            <w:tcW w:w="0" w:type="auto"/>
          </w:tcPr>
          <w:p w14:paraId="73E5D81D" w14:textId="349D7246" w:rsidR="00A4478A" w:rsidDel="007D446A" w:rsidRDefault="004A0387">
            <w:pPr>
              <w:pStyle w:val="Compact"/>
              <w:keepNext/>
              <w:keepLines/>
              <w:spacing w:before="200" w:after="0"/>
              <w:outlineLvl w:val="1"/>
              <w:rPr>
                <w:del w:id="2458" w:author="Tim Tørnes Pedersen" w:date="2021-11-18T18:02:00Z"/>
              </w:rPr>
              <w:pPrChange w:id="2459" w:author="Tim Tørnes Pedersen" w:date="2021-11-18T18:02:00Z">
                <w:pPr>
                  <w:pStyle w:val="Compact"/>
                </w:pPr>
              </w:pPrChange>
            </w:pPr>
            <w:del w:id="2460" w:author="Tim Tørnes Pedersen" w:date="2021-11-18T18:02:00Z">
              <w:r w:rsidDel="007D446A">
                <w:delText>1851.0</w:delText>
              </w:r>
            </w:del>
          </w:p>
        </w:tc>
      </w:tr>
      <w:tr w:rsidR="00A4478A" w:rsidDel="007D446A" w14:paraId="11C092A0" w14:textId="3C2D662F" w:rsidTr="007D446A">
        <w:trPr>
          <w:del w:id="2461" w:author="Tim Tørnes Pedersen" w:date="2021-11-18T18:02:00Z"/>
        </w:trPr>
        <w:tc>
          <w:tcPr>
            <w:tcW w:w="0" w:type="auto"/>
          </w:tcPr>
          <w:p w14:paraId="5BAE31D2" w14:textId="2B0B4D63" w:rsidR="00A4478A" w:rsidDel="007D446A" w:rsidRDefault="004A0387">
            <w:pPr>
              <w:pStyle w:val="Compact"/>
              <w:keepNext/>
              <w:keepLines/>
              <w:spacing w:before="200" w:after="0"/>
              <w:outlineLvl w:val="1"/>
              <w:rPr>
                <w:del w:id="2462" w:author="Tim Tørnes Pedersen" w:date="2021-11-18T18:02:00Z"/>
              </w:rPr>
              <w:pPrChange w:id="2463" w:author="Tim Tørnes Pedersen" w:date="2021-11-18T18:02:00Z">
                <w:pPr>
                  <w:pStyle w:val="Compact"/>
                </w:pPr>
              </w:pPrChange>
            </w:pPr>
            <w:del w:id="2464" w:author="Tim Tørnes Pedersen" w:date="2021-11-18T18:02:00Z">
              <w:r w:rsidDel="007D446A">
                <w:delText>HU</w:delText>
              </w:r>
            </w:del>
          </w:p>
        </w:tc>
        <w:tc>
          <w:tcPr>
            <w:tcW w:w="0" w:type="auto"/>
          </w:tcPr>
          <w:p w14:paraId="44BA1FF4" w14:textId="263D7767" w:rsidR="00A4478A" w:rsidDel="007D446A" w:rsidRDefault="004A0387">
            <w:pPr>
              <w:pStyle w:val="Compact"/>
              <w:keepNext/>
              <w:keepLines/>
              <w:spacing w:before="200" w:after="0"/>
              <w:outlineLvl w:val="1"/>
              <w:rPr>
                <w:del w:id="2465" w:author="Tim Tørnes Pedersen" w:date="2021-11-18T18:02:00Z"/>
              </w:rPr>
              <w:pPrChange w:id="2466" w:author="Tim Tørnes Pedersen" w:date="2021-11-18T18:02:00Z">
                <w:pPr>
                  <w:pStyle w:val="Compact"/>
                </w:pPr>
              </w:pPrChange>
            </w:pPr>
            <w:del w:id="2467" w:author="Tim Tørnes Pedersen" w:date="2021-11-18T18:02:00Z">
              <w:r w:rsidDel="007D446A">
                <w:delText>0.0</w:delText>
              </w:r>
            </w:del>
          </w:p>
        </w:tc>
        <w:tc>
          <w:tcPr>
            <w:tcW w:w="0" w:type="auto"/>
          </w:tcPr>
          <w:p w14:paraId="3368A53D" w14:textId="535157B0" w:rsidR="00A4478A" w:rsidDel="007D446A" w:rsidRDefault="004A0387">
            <w:pPr>
              <w:pStyle w:val="Compact"/>
              <w:keepNext/>
              <w:keepLines/>
              <w:spacing w:before="200" w:after="0"/>
              <w:outlineLvl w:val="1"/>
              <w:rPr>
                <w:del w:id="2468" w:author="Tim Tørnes Pedersen" w:date="2021-11-18T18:02:00Z"/>
              </w:rPr>
              <w:pPrChange w:id="2469" w:author="Tim Tørnes Pedersen" w:date="2021-11-18T18:02:00Z">
                <w:pPr>
                  <w:pStyle w:val="Compact"/>
                </w:pPr>
              </w:pPrChange>
            </w:pPr>
            <w:del w:id="2470" w:author="Tim Tørnes Pedersen" w:date="2021-11-18T18:02:00Z">
              <w:r w:rsidDel="007D446A">
                <w:delText>335.0</w:delText>
              </w:r>
            </w:del>
          </w:p>
        </w:tc>
        <w:tc>
          <w:tcPr>
            <w:tcW w:w="0" w:type="auto"/>
          </w:tcPr>
          <w:p w14:paraId="5097E795" w14:textId="2D4BD8B5" w:rsidR="00A4478A" w:rsidDel="007D446A" w:rsidRDefault="004A0387">
            <w:pPr>
              <w:pStyle w:val="Compact"/>
              <w:keepNext/>
              <w:keepLines/>
              <w:spacing w:before="200" w:after="0"/>
              <w:outlineLvl w:val="1"/>
              <w:rPr>
                <w:del w:id="2471" w:author="Tim Tørnes Pedersen" w:date="2021-11-18T18:02:00Z"/>
              </w:rPr>
              <w:pPrChange w:id="2472" w:author="Tim Tørnes Pedersen" w:date="2021-11-18T18:02:00Z">
                <w:pPr>
                  <w:pStyle w:val="Compact"/>
                </w:pPr>
              </w:pPrChange>
            </w:pPr>
            <w:del w:id="2473" w:author="Tim Tørnes Pedersen" w:date="2021-11-18T18:02:00Z">
              <w:r w:rsidDel="007D446A">
                <w:delText>19.7</w:delText>
              </w:r>
            </w:del>
          </w:p>
        </w:tc>
        <w:tc>
          <w:tcPr>
            <w:tcW w:w="0" w:type="auto"/>
          </w:tcPr>
          <w:p w14:paraId="6E9C1179" w14:textId="1AAFD36A" w:rsidR="00A4478A" w:rsidDel="007D446A" w:rsidRDefault="004A0387">
            <w:pPr>
              <w:pStyle w:val="Compact"/>
              <w:keepNext/>
              <w:keepLines/>
              <w:spacing w:before="200" w:after="0"/>
              <w:outlineLvl w:val="1"/>
              <w:rPr>
                <w:del w:id="2474" w:author="Tim Tørnes Pedersen" w:date="2021-11-18T18:02:00Z"/>
              </w:rPr>
              <w:pPrChange w:id="2475" w:author="Tim Tørnes Pedersen" w:date="2021-11-18T18:02:00Z">
                <w:pPr>
                  <w:pStyle w:val="Compact"/>
                </w:pPr>
              </w:pPrChange>
            </w:pPr>
            <w:del w:id="2476" w:author="Tim Tørnes Pedersen" w:date="2021-11-18T18:02:00Z">
              <w:r w:rsidDel="007D446A">
                <w:delText>724.0</w:delText>
              </w:r>
            </w:del>
          </w:p>
        </w:tc>
        <w:tc>
          <w:tcPr>
            <w:tcW w:w="0" w:type="auto"/>
          </w:tcPr>
          <w:p w14:paraId="745740B2" w14:textId="6720EC31" w:rsidR="00A4478A" w:rsidDel="007D446A" w:rsidRDefault="004A0387">
            <w:pPr>
              <w:pStyle w:val="Compact"/>
              <w:keepNext/>
              <w:keepLines/>
              <w:spacing w:before="200" w:after="0"/>
              <w:outlineLvl w:val="1"/>
              <w:rPr>
                <w:del w:id="2477" w:author="Tim Tørnes Pedersen" w:date="2021-11-18T18:02:00Z"/>
              </w:rPr>
              <w:pPrChange w:id="2478" w:author="Tim Tørnes Pedersen" w:date="2021-11-18T18:02:00Z">
                <w:pPr>
                  <w:pStyle w:val="Compact"/>
                </w:pPr>
              </w:pPrChange>
            </w:pPr>
            <w:del w:id="2479" w:author="Tim Tørnes Pedersen" w:date="2021-11-18T18:02:00Z">
              <w:r w:rsidDel="007D446A">
                <w:delText>2171.0</w:delText>
              </w:r>
            </w:del>
          </w:p>
        </w:tc>
        <w:tc>
          <w:tcPr>
            <w:tcW w:w="0" w:type="auto"/>
          </w:tcPr>
          <w:p w14:paraId="5259E2AD" w14:textId="5145BFA8" w:rsidR="00A4478A" w:rsidDel="007D446A" w:rsidRDefault="004A0387">
            <w:pPr>
              <w:pStyle w:val="Compact"/>
              <w:keepNext/>
              <w:keepLines/>
              <w:spacing w:before="200" w:after="0"/>
              <w:outlineLvl w:val="1"/>
              <w:rPr>
                <w:del w:id="2480" w:author="Tim Tørnes Pedersen" w:date="2021-11-18T18:02:00Z"/>
              </w:rPr>
              <w:pPrChange w:id="2481" w:author="Tim Tørnes Pedersen" w:date="2021-11-18T18:02:00Z">
                <w:pPr>
                  <w:pStyle w:val="Compact"/>
                </w:pPr>
              </w:pPrChange>
            </w:pPr>
            <w:del w:id="2482" w:author="Tim Tørnes Pedersen" w:date="2021-11-18T18:02:00Z">
              <w:r w:rsidDel="007D446A">
                <w:delText>5777.3</w:delText>
              </w:r>
            </w:del>
          </w:p>
        </w:tc>
        <w:tc>
          <w:tcPr>
            <w:tcW w:w="0" w:type="auto"/>
          </w:tcPr>
          <w:p w14:paraId="5D59E3FB" w14:textId="6BA861AE" w:rsidR="00A4478A" w:rsidDel="007D446A" w:rsidRDefault="004A0387">
            <w:pPr>
              <w:pStyle w:val="Compact"/>
              <w:keepNext/>
              <w:keepLines/>
              <w:spacing w:before="200" w:after="0"/>
              <w:outlineLvl w:val="1"/>
              <w:rPr>
                <w:del w:id="2483" w:author="Tim Tørnes Pedersen" w:date="2021-11-18T18:02:00Z"/>
              </w:rPr>
              <w:pPrChange w:id="2484" w:author="Tim Tørnes Pedersen" w:date="2021-11-18T18:02:00Z">
                <w:pPr>
                  <w:pStyle w:val="Compact"/>
                </w:pPr>
              </w:pPrChange>
            </w:pPr>
            <w:del w:id="2485" w:author="Tim Tørnes Pedersen" w:date="2021-11-18T18:02:00Z">
              <w:r w:rsidDel="007D446A">
                <w:delText>128.2</w:delText>
              </w:r>
            </w:del>
          </w:p>
        </w:tc>
        <w:tc>
          <w:tcPr>
            <w:tcW w:w="0" w:type="auto"/>
          </w:tcPr>
          <w:p w14:paraId="5C8C0BEB" w14:textId="7AE644C5" w:rsidR="00A4478A" w:rsidDel="007D446A" w:rsidRDefault="004A0387">
            <w:pPr>
              <w:pStyle w:val="Compact"/>
              <w:keepNext/>
              <w:keepLines/>
              <w:spacing w:before="200" w:after="0"/>
              <w:outlineLvl w:val="1"/>
              <w:rPr>
                <w:del w:id="2486" w:author="Tim Tørnes Pedersen" w:date="2021-11-18T18:02:00Z"/>
              </w:rPr>
              <w:pPrChange w:id="2487" w:author="Tim Tørnes Pedersen" w:date="2021-11-18T18:02:00Z">
                <w:pPr>
                  <w:pStyle w:val="Compact"/>
                </w:pPr>
              </w:pPrChange>
            </w:pPr>
            <w:del w:id="2488" w:author="Tim Tørnes Pedersen" w:date="2021-11-18T18:02:00Z">
              <w:r w:rsidDel="007D446A">
                <w:delText>3576.4</w:delText>
              </w:r>
            </w:del>
          </w:p>
        </w:tc>
        <w:tc>
          <w:tcPr>
            <w:tcW w:w="0" w:type="auto"/>
          </w:tcPr>
          <w:p w14:paraId="03B21A41" w14:textId="020CC6E7" w:rsidR="00A4478A" w:rsidDel="007D446A" w:rsidRDefault="004A0387">
            <w:pPr>
              <w:pStyle w:val="Compact"/>
              <w:keepNext/>
              <w:keepLines/>
              <w:spacing w:before="200" w:after="0"/>
              <w:outlineLvl w:val="1"/>
              <w:rPr>
                <w:del w:id="2489" w:author="Tim Tørnes Pedersen" w:date="2021-11-18T18:02:00Z"/>
              </w:rPr>
              <w:pPrChange w:id="2490" w:author="Tim Tørnes Pedersen" w:date="2021-11-18T18:02:00Z">
                <w:pPr>
                  <w:pStyle w:val="Compact"/>
                </w:pPr>
              </w:pPrChange>
            </w:pPr>
            <w:del w:id="2491" w:author="Tim Tørnes Pedersen" w:date="2021-11-18T18:02:00Z">
              <w:r w:rsidDel="007D446A">
                <w:delText>5717.6</w:delText>
              </w:r>
            </w:del>
          </w:p>
        </w:tc>
        <w:tc>
          <w:tcPr>
            <w:tcW w:w="0" w:type="auto"/>
          </w:tcPr>
          <w:p w14:paraId="62A5E7F5" w14:textId="47AFBE89" w:rsidR="00A4478A" w:rsidDel="007D446A" w:rsidRDefault="004A0387">
            <w:pPr>
              <w:pStyle w:val="Compact"/>
              <w:keepNext/>
              <w:keepLines/>
              <w:spacing w:before="200" w:after="0"/>
              <w:outlineLvl w:val="1"/>
              <w:rPr>
                <w:del w:id="2492" w:author="Tim Tørnes Pedersen" w:date="2021-11-18T18:02:00Z"/>
              </w:rPr>
              <w:pPrChange w:id="2493" w:author="Tim Tørnes Pedersen" w:date="2021-11-18T18:02:00Z">
                <w:pPr>
                  <w:pStyle w:val="Compact"/>
                </w:pPr>
              </w:pPrChange>
            </w:pPr>
            <w:del w:id="2494" w:author="Tim Tørnes Pedersen" w:date="2021-11-18T18:02:00Z">
              <w:r w:rsidDel="007D446A">
                <w:delText>1171.4</w:delText>
              </w:r>
            </w:del>
          </w:p>
        </w:tc>
      </w:tr>
      <w:tr w:rsidR="00A4478A" w:rsidDel="007D446A" w14:paraId="17E1DE90" w14:textId="36E6D1B0" w:rsidTr="007D446A">
        <w:trPr>
          <w:del w:id="2495" w:author="Tim Tørnes Pedersen" w:date="2021-11-18T18:02:00Z"/>
        </w:trPr>
        <w:tc>
          <w:tcPr>
            <w:tcW w:w="0" w:type="auto"/>
          </w:tcPr>
          <w:p w14:paraId="23C5B7D4" w14:textId="45233670" w:rsidR="00A4478A" w:rsidDel="007D446A" w:rsidRDefault="004A0387">
            <w:pPr>
              <w:pStyle w:val="Compact"/>
              <w:keepNext/>
              <w:keepLines/>
              <w:spacing w:before="200" w:after="0"/>
              <w:outlineLvl w:val="1"/>
              <w:rPr>
                <w:del w:id="2496" w:author="Tim Tørnes Pedersen" w:date="2021-11-18T18:02:00Z"/>
              </w:rPr>
              <w:pPrChange w:id="2497" w:author="Tim Tørnes Pedersen" w:date="2021-11-18T18:02:00Z">
                <w:pPr>
                  <w:pStyle w:val="Compact"/>
                </w:pPr>
              </w:pPrChange>
            </w:pPr>
            <w:del w:id="2498" w:author="Tim Tørnes Pedersen" w:date="2021-11-18T18:02:00Z">
              <w:r w:rsidDel="007D446A">
                <w:delText>IE</w:delText>
              </w:r>
            </w:del>
          </w:p>
        </w:tc>
        <w:tc>
          <w:tcPr>
            <w:tcW w:w="0" w:type="auto"/>
          </w:tcPr>
          <w:p w14:paraId="732A003A" w14:textId="69A5AD0B" w:rsidR="00A4478A" w:rsidDel="007D446A" w:rsidRDefault="004A0387">
            <w:pPr>
              <w:pStyle w:val="Compact"/>
              <w:keepNext/>
              <w:keepLines/>
              <w:spacing w:before="200" w:after="0"/>
              <w:outlineLvl w:val="1"/>
              <w:rPr>
                <w:del w:id="2499" w:author="Tim Tørnes Pedersen" w:date="2021-11-18T18:02:00Z"/>
              </w:rPr>
              <w:pPrChange w:id="2500" w:author="Tim Tørnes Pedersen" w:date="2021-11-18T18:02:00Z">
                <w:pPr>
                  <w:pStyle w:val="Compact"/>
                </w:pPr>
              </w:pPrChange>
            </w:pPr>
            <w:del w:id="2501" w:author="Tim Tørnes Pedersen" w:date="2021-11-18T18:02:00Z">
              <w:r w:rsidDel="007D446A">
                <w:delText>25.2</w:delText>
              </w:r>
            </w:del>
          </w:p>
        </w:tc>
        <w:tc>
          <w:tcPr>
            <w:tcW w:w="0" w:type="auto"/>
          </w:tcPr>
          <w:p w14:paraId="2D57A476" w14:textId="71F2A38B" w:rsidR="00A4478A" w:rsidDel="007D446A" w:rsidRDefault="004A0387">
            <w:pPr>
              <w:pStyle w:val="Compact"/>
              <w:keepNext/>
              <w:keepLines/>
              <w:spacing w:before="200" w:after="0"/>
              <w:outlineLvl w:val="1"/>
              <w:rPr>
                <w:del w:id="2502" w:author="Tim Tørnes Pedersen" w:date="2021-11-18T18:02:00Z"/>
              </w:rPr>
              <w:pPrChange w:id="2503" w:author="Tim Tørnes Pedersen" w:date="2021-11-18T18:02:00Z">
                <w:pPr>
                  <w:pStyle w:val="Compact"/>
                </w:pPr>
              </w:pPrChange>
            </w:pPr>
            <w:del w:id="2504" w:author="Tim Tørnes Pedersen" w:date="2021-11-18T18:02:00Z">
              <w:r w:rsidDel="007D446A">
                <w:delText>3650.9</w:delText>
              </w:r>
            </w:del>
          </w:p>
        </w:tc>
        <w:tc>
          <w:tcPr>
            <w:tcW w:w="0" w:type="auto"/>
          </w:tcPr>
          <w:p w14:paraId="164D1238" w14:textId="305B7F73" w:rsidR="00A4478A" w:rsidDel="007D446A" w:rsidRDefault="004A0387">
            <w:pPr>
              <w:pStyle w:val="Compact"/>
              <w:keepNext/>
              <w:keepLines/>
              <w:spacing w:before="200" w:after="0"/>
              <w:outlineLvl w:val="1"/>
              <w:rPr>
                <w:del w:id="2505" w:author="Tim Tørnes Pedersen" w:date="2021-11-18T18:02:00Z"/>
              </w:rPr>
              <w:pPrChange w:id="2506" w:author="Tim Tørnes Pedersen" w:date="2021-11-18T18:02:00Z">
                <w:pPr>
                  <w:pStyle w:val="Compact"/>
                </w:pPr>
              </w:pPrChange>
            </w:pPr>
            <w:del w:id="2507" w:author="Tim Tørnes Pedersen" w:date="2021-11-18T18:02:00Z">
              <w:r w:rsidDel="007D446A">
                <w:delText>216.0</w:delText>
              </w:r>
            </w:del>
          </w:p>
        </w:tc>
        <w:tc>
          <w:tcPr>
            <w:tcW w:w="0" w:type="auto"/>
          </w:tcPr>
          <w:p w14:paraId="25C0AF89" w14:textId="32B2AC99" w:rsidR="00A4478A" w:rsidDel="007D446A" w:rsidRDefault="004A0387">
            <w:pPr>
              <w:pStyle w:val="Compact"/>
              <w:keepNext/>
              <w:keepLines/>
              <w:spacing w:before="200" w:after="0"/>
              <w:outlineLvl w:val="1"/>
              <w:rPr>
                <w:del w:id="2508" w:author="Tim Tørnes Pedersen" w:date="2021-11-18T18:02:00Z"/>
              </w:rPr>
              <w:pPrChange w:id="2509" w:author="Tim Tørnes Pedersen" w:date="2021-11-18T18:02:00Z">
                <w:pPr>
                  <w:pStyle w:val="Compact"/>
                </w:pPr>
              </w:pPrChange>
            </w:pPr>
            <w:del w:id="2510" w:author="Tim Tørnes Pedersen" w:date="2021-11-18T18:02:00Z">
              <w:r w:rsidDel="007D446A">
                <w:delText>21.8</w:delText>
              </w:r>
            </w:del>
          </w:p>
        </w:tc>
        <w:tc>
          <w:tcPr>
            <w:tcW w:w="0" w:type="auto"/>
          </w:tcPr>
          <w:p w14:paraId="6C1ACF4B" w14:textId="4DD2271C" w:rsidR="00A4478A" w:rsidDel="007D446A" w:rsidRDefault="004A0387">
            <w:pPr>
              <w:pStyle w:val="Compact"/>
              <w:keepNext/>
              <w:keepLines/>
              <w:spacing w:before="200" w:after="0"/>
              <w:outlineLvl w:val="1"/>
              <w:rPr>
                <w:del w:id="2511" w:author="Tim Tørnes Pedersen" w:date="2021-11-18T18:02:00Z"/>
              </w:rPr>
              <w:pPrChange w:id="2512" w:author="Tim Tørnes Pedersen" w:date="2021-11-18T18:02:00Z">
                <w:pPr>
                  <w:pStyle w:val="Compact"/>
                </w:pPr>
              </w:pPrChange>
            </w:pPr>
            <w:del w:id="2513" w:author="Tim Tørnes Pedersen" w:date="2021-11-18T18:02:00Z">
              <w:r w:rsidDel="007D446A">
                <w:delText>5079.3</w:delText>
              </w:r>
            </w:del>
          </w:p>
        </w:tc>
        <w:tc>
          <w:tcPr>
            <w:tcW w:w="0" w:type="auto"/>
          </w:tcPr>
          <w:p w14:paraId="5B8F56BF" w14:textId="52F492B3" w:rsidR="00A4478A" w:rsidDel="007D446A" w:rsidRDefault="004A0387">
            <w:pPr>
              <w:pStyle w:val="Compact"/>
              <w:keepNext/>
              <w:keepLines/>
              <w:spacing w:before="200" w:after="0"/>
              <w:outlineLvl w:val="1"/>
              <w:rPr>
                <w:del w:id="2514" w:author="Tim Tørnes Pedersen" w:date="2021-11-18T18:02:00Z"/>
              </w:rPr>
              <w:pPrChange w:id="2515" w:author="Tim Tørnes Pedersen" w:date="2021-11-18T18:02:00Z">
                <w:pPr>
                  <w:pStyle w:val="Compact"/>
                </w:pPr>
              </w:pPrChange>
            </w:pPr>
            <w:del w:id="2516" w:author="Tim Tørnes Pedersen" w:date="2021-11-18T18:02:00Z">
              <w:r w:rsidDel="007D446A">
                <w:delText>3219.5</w:delText>
              </w:r>
            </w:del>
          </w:p>
        </w:tc>
        <w:tc>
          <w:tcPr>
            <w:tcW w:w="0" w:type="auto"/>
          </w:tcPr>
          <w:p w14:paraId="24FFC9CF" w14:textId="7CBC4B22" w:rsidR="00A4478A" w:rsidDel="007D446A" w:rsidRDefault="004A0387">
            <w:pPr>
              <w:pStyle w:val="Compact"/>
              <w:keepNext/>
              <w:keepLines/>
              <w:spacing w:before="200" w:after="0"/>
              <w:outlineLvl w:val="1"/>
              <w:rPr>
                <w:del w:id="2517" w:author="Tim Tørnes Pedersen" w:date="2021-11-18T18:02:00Z"/>
              </w:rPr>
              <w:pPrChange w:id="2518" w:author="Tim Tørnes Pedersen" w:date="2021-11-18T18:02:00Z">
                <w:pPr>
                  <w:pStyle w:val="Compact"/>
                </w:pPr>
              </w:pPrChange>
            </w:pPr>
            <w:del w:id="2519" w:author="Tim Tørnes Pedersen" w:date="2021-11-18T18:02:00Z">
              <w:r w:rsidDel="007D446A">
                <w:delText>2590.9</w:delText>
              </w:r>
            </w:del>
          </w:p>
        </w:tc>
        <w:tc>
          <w:tcPr>
            <w:tcW w:w="0" w:type="auto"/>
          </w:tcPr>
          <w:p w14:paraId="03EDDDAC" w14:textId="0A8E7C56" w:rsidR="00A4478A" w:rsidDel="007D446A" w:rsidRDefault="004A0387">
            <w:pPr>
              <w:pStyle w:val="Compact"/>
              <w:keepNext/>
              <w:keepLines/>
              <w:spacing w:before="200" w:after="0"/>
              <w:outlineLvl w:val="1"/>
              <w:rPr>
                <w:del w:id="2520" w:author="Tim Tørnes Pedersen" w:date="2021-11-18T18:02:00Z"/>
              </w:rPr>
              <w:pPrChange w:id="2521" w:author="Tim Tørnes Pedersen" w:date="2021-11-18T18:02:00Z">
                <w:pPr>
                  <w:pStyle w:val="Compact"/>
                </w:pPr>
              </w:pPrChange>
            </w:pPr>
            <w:del w:id="2522" w:author="Tim Tørnes Pedersen" w:date="2021-11-18T18:02:00Z">
              <w:r w:rsidDel="007D446A">
                <w:delText>0.0</w:delText>
              </w:r>
            </w:del>
          </w:p>
        </w:tc>
        <w:tc>
          <w:tcPr>
            <w:tcW w:w="0" w:type="auto"/>
          </w:tcPr>
          <w:p w14:paraId="575DD04C" w14:textId="3FCCD6E3" w:rsidR="00A4478A" w:rsidDel="007D446A" w:rsidRDefault="004A0387">
            <w:pPr>
              <w:pStyle w:val="Compact"/>
              <w:keepNext/>
              <w:keepLines/>
              <w:spacing w:before="200" w:after="0"/>
              <w:outlineLvl w:val="1"/>
              <w:rPr>
                <w:del w:id="2523" w:author="Tim Tørnes Pedersen" w:date="2021-11-18T18:02:00Z"/>
              </w:rPr>
              <w:pPrChange w:id="2524" w:author="Tim Tørnes Pedersen" w:date="2021-11-18T18:02:00Z">
                <w:pPr>
                  <w:pStyle w:val="Compact"/>
                </w:pPr>
              </w:pPrChange>
            </w:pPr>
            <w:del w:id="2525" w:author="Tim Tørnes Pedersen" w:date="2021-11-18T18:02:00Z">
              <w:r w:rsidDel="007D446A">
                <w:delText>0.0</w:delText>
              </w:r>
            </w:del>
          </w:p>
        </w:tc>
        <w:tc>
          <w:tcPr>
            <w:tcW w:w="0" w:type="auto"/>
          </w:tcPr>
          <w:p w14:paraId="450CD205" w14:textId="69E2A528" w:rsidR="00A4478A" w:rsidDel="007D446A" w:rsidRDefault="004A0387">
            <w:pPr>
              <w:pStyle w:val="Compact"/>
              <w:keepNext/>
              <w:keepLines/>
              <w:spacing w:before="200" w:after="0"/>
              <w:outlineLvl w:val="1"/>
              <w:rPr>
                <w:del w:id="2526" w:author="Tim Tørnes Pedersen" w:date="2021-11-18T18:02:00Z"/>
              </w:rPr>
              <w:pPrChange w:id="2527" w:author="Tim Tørnes Pedersen" w:date="2021-11-18T18:02:00Z">
                <w:pPr>
                  <w:pStyle w:val="Compact"/>
                </w:pPr>
              </w:pPrChange>
            </w:pPr>
            <w:del w:id="2528" w:author="Tim Tørnes Pedersen" w:date="2021-11-18T18:02:00Z">
              <w:r w:rsidDel="007D446A">
                <w:delText>2591.4</w:delText>
              </w:r>
            </w:del>
          </w:p>
        </w:tc>
      </w:tr>
      <w:tr w:rsidR="00A4478A" w:rsidDel="007D446A" w14:paraId="12EB254D" w14:textId="6A832771" w:rsidTr="007D446A">
        <w:trPr>
          <w:del w:id="2529" w:author="Tim Tørnes Pedersen" w:date="2021-11-18T18:02:00Z"/>
        </w:trPr>
        <w:tc>
          <w:tcPr>
            <w:tcW w:w="0" w:type="auto"/>
          </w:tcPr>
          <w:p w14:paraId="4F23FE7F" w14:textId="3D1CB554" w:rsidR="00A4478A" w:rsidDel="007D446A" w:rsidRDefault="004A0387">
            <w:pPr>
              <w:pStyle w:val="Compact"/>
              <w:keepNext/>
              <w:keepLines/>
              <w:spacing w:before="200" w:after="0"/>
              <w:outlineLvl w:val="1"/>
              <w:rPr>
                <w:del w:id="2530" w:author="Tim Tørnes Pedersen" w:date="2021-11-18T18:02:00Z"/>
              </w:rPr>
              <w:pPrChange w:id="2531" w:author="Tim Tørnes Pedersen" w:date="2021-11-18T18:02:00Z">
                <w:pPr>
                  <w:pStyle w:val="Compact"/>
                </w:pPr>
              </w:pPrChange>
            </w:pPr>
            <w:del w:id="2532" w:author="Tim Tørnes Pedersen" w:date="2021-11-18T18:02:00Z">
              <w:r w:rsidDel="007D446A">
                <w:delText>IT</w:delText>
              </w:r>
            </w:del>
          </w:p>
        </w:tc>
        <w:tc>
          <w:tcPr>
            <w:tcW w:w="0" w:type="auto"/>
          </w:tcPr>
          <w:p w14:paraId="32E73337" w14:textId="70E15036" w:rsidR="00A4478A" w:rsidDel="007D446A" w:rsidRDefault="004A0387">
            <w:pPr>
              <w:pStyle w:val="Compact"/>
              <w:keepNext/>
              <w:keepLines/>
              <w:spacing w:before="200" w:after="0"/>
              <w:outlineLvl w:val="1"/>
              <w:rPr>
                <w:del w:id="2533" w:author="Tim Tørnes Pedersen" w:date="2021-11-18T18:02:00Z"/>
              </w:rPr>
              <w:pPrChange w:id="2534" w:author="Tim Tørnes Pedersen" w:date="2021-11-18T18:02:00Z">
                <w:pPr>
                  <w:pStyle w:val="Compact"/>
                </w:pPr>
              </w:pPrChange>
            </w:pPr>
            <w:del w:id="2535" w:author="Tim Tørnes Pedersen" w:date="2021-11-18T18:02:00Z">
              <w:r w:rsidDel="007D446A">
                <w:delText>0.0</w:delText>
              </w:r>
            </w:del>
          </w:p>
        </w:tc>
        <w:tc>
          <w:tcPr>
            <w:tcW w:w="0" w:type="auto"/>
          </w:tcPr>
          <w:p w14:paraId="6AA4A017" w14:textId="3C5433BE" w:rsidR="00A4478A" w:rsidDel="007D446A" w:rsidRDefault="004A0387">
            <w:pPr>
              <w:pStyle w:val="Compact"/>
              <w:keepNext/>
              <w:keepLines/>
              <w:spacing w:before="200" w:after="0"/>
              <w:outlineLvl w:val="1"/>
              <w:rPr>
                <w:del w:id="2536" w:author="Tim Tørnes Pedersen" w:date="2021-11-18T18:02:00Z"/>
              </w:rPr>
              <w:pPrChange w:id="2537" w:author="Tim Tørnes Pedersen" w:date="2021-11-18T18:02:00Z">
                <w:pPr>
                  <w:pStyle w:val="Compact"/>
                </w:pPr>
              </w:pPrChange>
            </w:pPr>
            <w:del w:id="2538" w:author="Tim Tørnes Pedersen" w:date="2021-11-18T18:02:00Z">
              <w:r w:rsidDel="007D446A">
                <w:delText>10230.2</w:delText>
              </w:r>
            </w:del>
          </w:p>
        </w:tc>
        <w:tc>
          <w:tcPr>
            <w:tcW w:w="0" w:type="auto"/>
          </w:tcPr>
          <w:p w14:paraId="489E8DC3" w14:textId="30AC9E9F" w:rsidR="00A4478A" w:rsidDel="007D446A" w:rsidRDefault="004A0387">
            <w:pPr>
              <w:pStyle w:val="Compact"/>
              <w:keepNext/>
              <w:keepLines/>
              <w:spacing w:before="200" w:after="0"/>
              <w:outlineLvl w:val="1"/>
              <w:rPr>
                <w:del w:id="2539" w:author="Tim Tørnes Pedersen" w:date="2021-11-18T18:02:00Z"/>
              </w:rPr>
              <w:pPrChange w:id="2540" w:author="Tim Tørnes Pedersen" w:date="2021-11-18T18:02:00Z">
                <w:pPr>
                  <w:pStyle w:val="Compact"/>
                </w:pPr>
              </w:pPrChange>
            </w:pPr>
            <w:del w:id="2541" w:author="Tim Tørnes Pedersen" w:date="2021-11-18T18:02:00Z">
              <w:r w:rsidDel="007D446A">
                <w:delText>6563.7</w:delText>
              </w:r>
            </w:del>
          </w:p>
        </w:tc>
        <w:tc>
          <w:tcPr>
            <w:tcW w:w="0" w:type="auto"/>
          </w:tcPr>
          <w:p w14:paraId="05B151E7" w14:textId="71BD7ED9" w:rsidR="00A4478A" w:rsidDel="007D446A" w:rsidRDefault="004A0387">
            <w:pPr>
              <w:pStyle w:val="Compact"/>
              <w:keepNext/>
              <w:keepLines/>
              <w:spacing w:before="200" w:after="0"/>
              <w:outlineLvl w:val="1"/>
              <w:rPr>
                <w:del w:id="2542" w:author="Tim Tørnes Pedersen" w:date="2021-11-18T18:02:00Z"/>
              </w:rPr>
              <w:pPrChange w:id="2543" w:author="Tim Tørnes Pedersen" w:date="2021-11-18T18:02:00Z">
                <w:pPr>
                  <w:pStyle w:val="Compact"/>
                </w:pPr>
              </w:pPrChange>
            </w:pPr>
            <w:del w:id="2544" w:author="Tim Tørnes Pedersen" w:date="2021-11-18T18:02:00Z">
              <w:r w:rsidDel="007D446A">
                <w:delText>20073.6</w:delText>
              </w:r>
            </w:del>
          </w:p>
        </w:tc>
        <w:tc>
          <w:tcPr>
            <w:tcW w:w="0" w:type="auto"/>
          </w:tcPr>
          <w:p w14:paraId="7E9FB925" w14:textId="72E9C104" w:rsidR="00A4478A" w:rsidDel="007D446A" w:rsidRDefault="004A0387">
            <w:pPr>
              <w:pStyle w:val="Compact"/>
              <w:keepNext/>
              <w:keepLines/>
              <w:spacing w:before="200" w:after="0"/>
              <w:outlineLvl w:val="1"/>
              <w:rPr>
                <w:del w:id="2545" w:author="Tim Tørnes Pedersen" w:date="2021-11-18T18:02:00Z"/>
              </w:rPr>
              <w:pPrChange w:id="2546" w:author="Tim Tørnes Pedersen" w:date="2021-11-18T18:02:00Z">
                <w:pPr>
                  <w:pStyle w:val="Compact"/>
                </w:pPr>
              </w:pPrChange>
            </w:pPr>
            <w:del w:id="2547" w:author="Tim Tørnes Pedersen" w:date="2021-11-18T18:02:00Z">
              <w:r w:rsidDel="007D446A">
                <w:delText>59376.1</w:delText>
              </w:r>
            </w:del>
          </w:p>
        </w:tc>
        <w:tc>
          <w:tcPr>
            <w:tcW w:w="0" w:type="auto"/>
          </w:tcPr>
          <w:p w14:paraId="508EC36A" w14:textId="3D6258EB" w:rsidR="00A4478A" w:rsidDel="007D446A" w:rsidRDefault="004A0387">
            <w:pPr>
              <w:pStyle w:val="Compact"/>
              <w:keepNext/>
              <w:keepLines/>
              <w:spacing w:before="200" w:after="0"/>
              <w:outlineLvl w:val="1"/>
              <w:rPr>
                <w:del w:id="2548" w:author="Tim Tørnes Pedersen" w:date="2021-11-18T18:02:00Z"/>
              </w:rPr>
              <w:pPrChange w:id="2549" w:author="Tim Tørnes Pedersen" w:date="2021-11-18T18:02:00Z">
                <w:pPr>
                  <w:pStyle w:val="Compact"/>
                </w:pPr>
              </w:pPrChange>
            </w:pPr>
            <w:del w:id="2550" w:author="Tim Tørnes Pedersen" w:date="2021-11-18T18:02:00Z">
              <w:r w:rsidDel="007D446A">
                <w:delText>15833.6</w:delText>
              </w:r>
            </w:del>
          </w:p>
        </w:tc>
        <w:tc>
          <w:tcPr>
            <w:tcW w:w="0" w:type="auto"/>
          </w:tcPr>
          <w:p w14:paraId="0FEBA6D5" w14:textId="114EE4AA" w:rsidR="00A4478A" w:rsidDel="007D446A" w:rsidRDefault="004A0387">
            <w:pPr>
              <w:pStyle w:val="Compact"/>
              <w:keepNext/>
              <w:keepLines/>
              <w:spacing w:before="200" w:after="0"/>
              <w:outlineLvl w:val="1"/>
              <w:rPr>
                <w:del w:id="2551" w:author="Tim Tørnes Pedersen" w:date="2021-11-18T18:02:00Z"/>
              </w:rPr>
              <w:pPrChange w:id="2552" w:author="Tim Tørnes Pedersen" w:date="2021-11-18T18:02:00Z">
                <w:pPr>
                  <w:pStyle w:val="Compact"/>
                </w:pPr>
              </w:pPrChange>
            </w:pPr>
            <w:del w:id="2553" w:author="Tim Tørnes Pedersen" w:date="2021-11-18T18:02:00Z">
              <w:r w:rsidDel="007D446A">
                <w:delText>33110.5</w:delText>
              </w:r>
            </w:del>
          </w:p>
        </w:tc>
        <w:tc>
          <w:tcPr>
            <w:tcW w:w="0" w:type="auto"/>
          </w:tcPr>
          <w:p w14:paraId="5E6BED61" w14:textId="17317215" w:rsidR="00A4478A" w:rsidDel="007D446A" w:rsidRDefault="004A0387">
            <w:pPr>
              <w:pStyle w:val="Compact"/>
              <w:keepNext/>
              <w:keepLines/>
              <w:spacing w:before="200" w:after="0"/>
              <w:outlineLvl w:val="1"/>
              <w:rPr>
                <w:del w:id="2554" w:author="Tim Tørnes Pedersen" w:date="2021-11-18T18:02:00Z"/>
              </w:rPr>
              <w:pPrChange w:id="2555" w:author="Tim Tørnes Pedersen" w:date="2021-11-18T18:02:00Z">
                <w:pPr>
                  <w:pStyle w:val="Compact"/>
                </w:pPr>
              </w:pPrChange>
            </w:pPr>
            <w:del w:id="2556" w:author="Tim Tørnes Pedersen" w:date="2021-11-18T18:02:00Z">
              <w:r w:rsidDel="007D446A">
                <w:delText>0.0</w:delText>
              </w:r>
            </w:del>
          </w:p>
        </w:tc>
        <w:tc>
          <w:tcPr>
            <w:tcW w:w="0" w:type="auto"/>
          </w:tcPr>
          <w:p w14:paraId="6D7E7E53" w14:textId="0E6B6B67" w:rsidR="00A4478A" w:rsidDel="007D446A" w:rsidRDefault="004A0387">
            <w:pPr>
              <w:pStyle w:val="Compact"/>
              <w:keepNext/>
              <w:keepLines/>
              <w:spacing w:before="200" w:after="0"/>
              <w:outlineLvl w:val="1"/>
              <w:rPr>
                <w:del w:id="2557" w:author="Tim Tørnes Pedersen" w:date="2021-11-18T18:02:00Z"/>
              </w:rPr>
              <w:pPrChange w:id="2558" w:author="Tim Tørnes Pedersen" w:date="2021-11-18T18:02:00Z">
                <w:pPr>
                  <w:pStyle w:val="Compact"/>
                </w:pPr>
              </w:pPrChange>
            </w:pPr>
            <w:del w:id="2559" w:author="Tim Tørnes Pedersen" w:date="2021-11-18T18:02:00Z">
              <w:r w:rsidDel="007D446A">
                <w:delText>0.0</w:delText>
              </w:r>
            </w:del>
          </w:p>
        </w:tc>
        <w:tc>
          <w:tcPr>
            <w:tcW w:w="0" w:type="auto"/>
          </w:tcPr>
          <w:p w14:paraId="28C1190F" w14:textId="18255038" w:rsidR="00A4478A" w:rsidDel="007D446A" w:rsidRDefault="004A0387">
            <w:pPr>
              <w:pStyle w:val="Compact"/>
              <w:keepNext/>
              <w:keepLines/>
              <w:spacing w:before="200" w:after="0"/>
              <w:outlineLvl w:val="1"/>
              <w:rPr>
                <w:del w:id="2560" w:author="Tim Tørnes Pedersen" w:date="2021-11-18T18:02:00Z"/>
              </w:rPr>
              <w:pPrChange w:id="2561" w:author="Tim Tørnes Pedersen" w:date="2021-11-18T18:02:00Z">
                <w:pPr>
                  <w:pStyle w:val="Compact"/>
                </w:pPr>
              </w:pPrChange>
            </w:pPr>
            <w:del w:id="2562" w:author="Tim Tørnes Pedersen" w:date="2021-11-18T18:02:00Z">
              <w:r w:rsidDel="007D446A">
                <w:delText>17557.1</w:delText>
              </w:r>
            </w:del>
          </w:p>
        </w:tc>
      </w:tr>
      <w:tr w:rsidR="00A4478A" w:rsidDel="007D446A" w14:paraId="02F99B4F" w14:textId="453DD2B4" w:rsidTr="007D446A">
        <w:trPr>
          <w:del w:id="2563" w:author="Tim Tørnes Pedersen" w:date="2021-11-18T18:02:00Z"/>
        </w:trPr>
        <w:tc>
          <w:tcPr>
            <w:tcW w:w="0" w:type="auto"/>
          </w:tcPr>
          <w:p w14:paraId="6202AE12" w14:textId="7382C94D" w:rsidR="00A4478A" w:rsidDel="007D446A" w:rsidRDefault="004A0387">
            <w:pPr>
              <w:pStyle w:val="Compact"/>
              <w:keepNext/>
              <w:keepLines/>
              <w:spacing w:before="200" w:after="0"/>
              <w:outlineLvl w:val="1"/>
              <w:rPr>
                <w:del w:id="2564" w:author="Tim Tørnes Pedersen" w:date="2021-11-18T18:02:00Z"/>
              </w:rPr>
              <w:pPrChange w:id="2565" w:author="Tim Tørnes Pedersen" w:date="2021-11-18T18:02:00Z">
                <w:pPr>
                  <w:pStyle w:val="Compact"/>
                </w:pPr>
              </w:pPrChange>
            </w:pPr>
            <w:del w:id="2566" w:author="Tim Tørnes Pedersen" w:date="2021-11-18T18:02:00Z">
              <w:r w:rsidDel="007D446A">
                <w:delText>LT</w:delText>
              </w:r>
            </w:del>
          </w:p>
        </w:tc>
        <w:tc>
          <w:tcPr>
            <w:tcW w:w="0" w:type="auto"/>
          </w:tcPr>
          <w:p w14:paraId="1BDCE419" w14:textId="4C891A5F" w:rsidR="00A4478A" w:rsidDel="007D446A" w:rsidRDefault="004A0387">
            <w:pPr>
              <w:pStyle w:val="Compact"/>
              <w:keepNext/>
              <w:keepLines/>
              <w:spacing w:before="200" w:after="0"/>
              <w:outlineLvl w:val="1"/>
              <w:rPr>
                <w:del w:id="2567" w:author="Tim Tørnes Pedersen" w:date="2021-11-18T18:02:00Z"/>
              </w:rPr>
              <w:pPrChange w:id="2568" w:author="Tim Tørnes Pedersen" w:date="2021-11-18T18:02:00Z">
                <w:pPr>
                  <w:pStyle w:val="Compact"/>
                </w:pPr>
              </w:pPrChange>
            </w:pPr>
            <w:del w:id="2569" w:author="Tim Tørnes Pedersen" w:date="2021-11-18T18:02:00Z">
              <w:r w:rsidDel="007D446A">
                <w:delText>0.0</w:delText>
              </w:r>
            </w:del>
          </w:p>
        </w:tc>
        <w:tc>
          <w:tcPr>
            <w:tcW w:w="0" w:type="auto"/>
          </w:tcPr>
          <w:p w14:paraId="04275AB8" w14:textId="31F814BE" w:rsidR="00A4478A" w:rsidDel="007D446A" w:rsidRDefault="004A0387">
            <w:pPr>
              <w:pStyle w:val="Compact"/>
              <w:keepNext/>
              <w:keepLines/>
              <w:spacing w:before="200" w:after="0"/>
              <w:outlineLvl w:val="1"/>
              <w:rPr>
                <w:del w:id="2570" w:author="Tim Tørnes Pedersen" w:date="2021-11-18T18:02:00Z"/>
              </w:rPr>
              <w:pPrChange w:id="2571" w:author="Tim Tørnes Pedersen" w:date="2021-11-18T18:02:00Z">
                <w:pPr>
                  <w:pStyle w:val="Compact"/>
                </w:pPr>
              </w:pPrChange>
            </w:pPr>
            <w:del w:id="2572" w:author="Tim Tørnes Pedersen" w:date="2021-11-18T18:02:00Z">
              <w:r w:rsidDel="007D446A">
                <w:delText>532.0</w:delText>
              </w:r>
            </w:del>
          </w:p>
        </w:tc>
        <w:tc>
          <w:tcPr>
            <w:tcW w:w="0" w:type="auto"/>
          </w:tcPr>
          <w:p w14:paraId="74CFEAD4" w14:textId="6A3EAA13" w:rsidR="00A4478A" w:rsidDel="007D446A" w:rsidRDefault="004A0387">
            <w:pPr>
              <w:pStyle w:val="Compact"/>
              <w:keepNext/>
              <w:keepLines/>
              <w:spacing w:before="200" w:after="0"/>
              <w:outlineLvl w:val="1"/>
              <w:rPr>
                <w:del w:id="2573" w:author="Tim Tørnes Pedersen" w:date="2021-11-18T18:02:00Z"/>
              </w:rPr>
              <w:pPrChange w:id="2574" w:author="Tim Tørnes Pedersen" w:date="2021-11-18T18:02:00Z">
                <w:pPr>
                  <w:pStyle w:val="Compact"/>
                </w:pPr>
              </w:pPrChange>
            </w:pPr>
            <w:del w:id="2575" w:author="Tim Tørnes Pedersen" w:date="2021-11-18T18:02:00Z">
              <w:r w:rsidDel="007D446A">
                <w:delText>0.0</w:delText>
              </w:r>
            </w:del>
          </w:p>
        </w:tc>
        <w:tc>
          <w:tcPr>
            <w:tcW w:w="0" w:type="auto"/>
          </w:tcPr>
          <w:p w14:paraId="6770CABD" w14:textId="4D653C00" w:rsidR="00A4478A" w:rsidDel="007D446A" w:rsidRDefault="004A0387">
            <w:pPr>
              <w:pStyle w:val="Compact"/>
              <w:keepNext/>
              <w:keepLines/>
              <w:spacing w:before="200" w:after="0"/>
              <w:outlineLvl w:val="1"/>
              <w:rPr>
                <w:del w:id="2576" w:author="Tim Tørnes Pedersen" w:date="2021-11-18T18:02:00Z"/>
              </w:rPr>
              <w:pPrChange w:id="2577" w:author="Tim Tørnes Pedersen" w:date="2021-11-18T18:02:00Z">
                <w:pPr>
                  <w:pStyle w:val="Compact"/>
                </w:pPr>
              </w:pPrChange>
            </w:pPr>
            <w:del w:id="2578" w:author="Tim Tørnes Pedersen" w:date="2021-11-18T18:02:00Z">
              <w:r w:rsidDel="007D446A">
                <w:delText>81.9</w:delText>
              </w:r>
            </w:del>
          </w:p>
        </w:tc>
        <w:tc>
          <w:tcPr>
            <w:tcW w:w="0" w:type="auto"/>
          </w:tcPr>
          <w:p w14:paraId="6D1E9B16" w14:textId="1C23CE43" w:rsidR="00A4478A" w:rsidDel="007D446A" w:rsidRDefault="004A0387">
            <w:pPr>
              <w:pStyle w:val="Compact"/>
              <w:keepNext/>
              <w:keepLines/>
              <w:spacing w:before="200" w:after="0"/>
              <w:outlineLvl w:val="1"/>
              <w:rPr>
                <w:del w:id="2579" w:author="Tim Tørnes Pedersen" w:date="2021-11-18T18:02:00Z"/>
              </w:rPr>
              <w:pPrChange w:id="2580" w:author="Tim Tørnes Pedersen" w:date="2021-11-18T18:02:00Z">
                <w:pPr>
                  <w:pStyle w:val="Compact"/>
                </w:pPr>
              </w:pPrChange>
            </w:pPr>
            <w:del w:id="2581" w:author="Tim Tørnes Pedersen" w:date="2021-11-18T18:02:00Z">
              <w:r w:rsidDel="007D446A">
                <w:delText>0.0</w:delText>
              </w:r>
            </w:del>
          </w:p>
        </w:tc>
        <w:tc>
          <w:tcPr>
            <w:tcW w:w="0" w:type="auto"/>
          </w:tcPr>
          <w:p w14:paraId="4A308072" w14:textId="0E364D81" w:rsidR="00A4478A" w:rsidDel="007D446A" w:rsidRDefault="004A0387">
            <w:pPr>
              <w:pStyle w:val="Compact"/>
              <w:keepNext/>
              <w:keepLines/>
              <w:spacing w:before="200" w:after="0"/>
              <w:outlineLvl w:val="1"/>
              <w:rPr>
                <w:del w:id="2582" w:author="Tim Tørnes Pedersen" w:date="2021-11-18T18:02:00Z"/>
              </w:rPr>
              <w:pPrChange w:id="2583" w:author="Tim Tørnes Pedersen" w:date="2021-11-18T18:02:00Z">
                <w:pPr>
                  <w:pStyle w:val="Compact"/>
                </w:pPr>
              </w:pPrChange>
            </w:pPr>
            <w:del w:id="2584" w:author="Tim Tørnes Pedersen" w:date="2021-11-18T18:02:00Z">
              <w:r w:rsidDel="007D446A">
                <w:delText>3841.5</w:delText>
              </w:r>
            </w:del>
          </w:p>
        </w:tc>
        <w:tc>
          <w:tcPr>
            <w:tcW w:w="0" w:type="auto"/>
          </w:tcPr>
          <w:p w14:paraId="41BC6D28" w14:textId="685CE44D" w:rsidR="00A4478A" w:rsidDel="007D446A" w:rsidRDefault="004A0387">
            <w:pPr>
              <w:pStyle w:val="Compact"/>
              <w:keepNext/>
              <w:keepLines/>
              <w:spacing w:before="200" w:after="0"/>
              <w:outlineLvl w:val="1"/>
              <w:rPr>
                <w:del w:id="2585" w:author="Tim Tørnes Pedersen" w:date="2021-11-18T18:02:00Z"/>
              </w:rPr>
              <w:pPrChange w:id="2586" w:author="Tim Tørnes Pedersen" w:date="2021-11-18T18:02:00Z">
                <w:pPr>
                  <w:pStyle w:val="Compact"/>
                </w:pPr>
              </w:pPrChange>
            </w:pPr>
            <w:del w:id="2587" w:author="Tim Tørnes Pedersen" w:date="2021-11-18T18:02:00Z">
              <w:r w:rsidDel="007D446A">
                <w:delText>0.0</w:delText>
              </w:r>
            </w:del>
          </w:p>
        </w:tc>
        <w:tc>
          <w:tcPr>
            <w:tcW w:w="0" w:type="auto"/>
          </w:tcPr>
          <w:p w14:paraId="74B465E7" w14:textId="389D1771" w:rsidR="00A4478A" w:rsidDel="007D446A" w:rsidRDefault="004A0387">
            <w:pPr>
              <w:pStyle w:val="Compact"/>
              <w:keepNext/>
              <w:keepLines/>
              <w:spacing w:before="200" w:after="0"/>
              <w:outlineLvl w:val="1"/>
              <w:rPr>
                <w:del w:id="2588" w:author="Tim Tørnes Pedersen" w:date="2021-11-18T18:02:00Z"/>
              </w:rPr>
              <w:pPrChange w:id="2589" w:author="Tim Tørnes Pedersen" w:date="2021-11-18T18:02:00Z">
                <w:pPr>
                  <w:pStyle w:val="Compact"/>
                </w:pPr>
              </w:pPrChange>
            </w:pPr>
            <w:del w:id="2590" w:author="Tim Tørnes Pedersen" w:date="2021-11-18T18:02:00Z">
              <w:r w:rsidDel="007D446A">
                <w:delText>0.0</w:delText>
              </w:r>
            </w:del>
          </w:p>
        </w:tc>
        <w:tc>
          <w:tcPr>
            <w:tcW w:w="0" w:type="auto"/>
          </w:tcPr>
          <w:p w14:paraId="47B64EF8" w14:textId="77FCC83F" w:rsidR="00A4478A" w:rsidDel="007D446A" w:rsidRDefault="004A0387">
            <w:pPr>
              <w:pStyle w:val="Compact"/>
              <w:keepNext/>
              <w:keepLines/>
              <w:spacing w:before="200" w:after="0"/>
              <w:outlineLvl w:val="1"/>
              <w:rPr>
                <w:del w:id="2591" w:author="Tim Tørnes Pedersen" w:date="2021-11-18T18:02:00Z"/>
              </w:rPr>
              <w:pPrChange w:id="2592" w:author="Tim Tørnes Pedersen" w:date="2021-11-18T18:02:00Z">
                <w:pPr>
                  <w:pStyle w:val="Compact"/>
                </w:pPr>
              </w:pPrChange>
            </w:pPr>
            <w:del w:id="2593" w:author="Tim Tørnes Pedersen" w:date="2021-11-18T18:02:00Z">
              <w:r w:rsidDel="007D446A">
                <w:delText>0.0</w:delText>
              </w:r>
            </w:del>
          </w:p>
        </w:tc>
        <w:tc>
          <w:tcPr>
            <w:tcW w:w="0" w:type="auto"/>
          </w:tcPr>
          <w:p w14:paraId="38006A45" w14:textId="521330A4" w:rsidR="00A4478A" w:rsidDel="007D446A" w:rsidRDefault="004A0387">
            <w:pPr>
              <w:pStyle w:val="Compact"/>
              <w:keepNext/>
              <w:keepLines/>
              <w:spacing w:before="200" w:after="0"/>
              <w:outlineLvl w:val="1"/>
              <w:rPr>
                <w:del w:id="2594" w:author="Tim Tørnes Pedersen" w:date="2021-11-18T18:02:00Z"/>
              </w:rPr>
              <w:pPrChange w:id="2595" w:author="Tim Tørnes Pedersen" w:date="2021-11-18T18:02:00Z">
                <w:pPr>
                  <w:pStyle w:val="Compact"/>
                </w:pPr>
              </w:pPrChange>
            </w:pPr>
            <w:del w:id="2596" w:author="Tim Tørnes Pedersen" w:date="2021-11-18T18:02:00Z">
              <w:r w:rsidDel="007D446A">
                <w:delText>0.0</w:delText>
              </w:r>
            </w:del>
          </w:p>
        </w:tc>
      </w:tr>
      <w:tr w:rsidR="00A4478A" w:rsidDel="007D446A" w14:paraId="378C7230" w14:textId="26FFACB9" w:rsidTr="007D446A">
        <w:trPr>
          <w:del w:id="2597" w:author="Tim Tørnes Pedersen" w:date="2021-11-18T18:02:00Z"/>
        </w:trPr>
        <w:tc>
          <w:tcPr>
            <w:tcW w:w="0" w:type="auto"/>
          </w:tcPr>
          <w:p w14:paraId="3CC7C8B1" w14:textId="105F3E86" w:rsidR="00A4478A" w:rsidDel="007D446A" w:rsidRDefault="004A0387">
            <w:pPr>
              <w:pStyle w:val="Compact"/>
              <w:keepNext/>
              <w:keepLines/>
              <w:spacing w:before="200" w:after="0"/>
              <w:outlineLvl w:val="1"/>
              <w:rPr>
                <w:del w:id="2598" w:author="Tim Tørnes Pedersen" w:date="2021-11-18T18:02:00Z"/>
              </w:rPr>
              <w:pPrChange w:id="2599" w:author="Tim Tørnes Pedersen" w:date="2021-11-18T18:02:00Z">
                <w:pPr>
                  <w:pStyle w:val="Compact"/>
                </w:pPr>
              </w:pPrChange>
            </w:pPr>
            <w:del w:id="2600" w:author="Tim Tørnes Pedersen" w:date="2021-11-18T18:02:00Z">
              <w:r w:rsidDel="007D446A">
                <w:delText>LU</w:delText>
              </w:r>
            </w:del>
          </w:p>
        </w:tc>
        <w:tc>
          <w:tcPr>
            <w:tcW w:w="0" w:type="auto"/>
          </w:tcPr>
          <w:p w14:paraId="576B0179" w14:textId="42F99207" w:rsidR="00A4478A" w:rsidDel="007D446A" w:rsidRDefault="004A0387">
            <w:pPr>
              <w:pStyle w:val="Compact"/>
              <w:keepNext/>
              <w:keepLines/>
              <w:spacing w:before="200" w:after="0"/>
              <w:outlineLvl w:val="1"/>
              <w:rPr>
                <w:del w:id="2601" w:author="Tim Tørnes Pedersen" w:date="2021-11-18T18:02:00Z"/>
              </w:rPr>
              <w:pPrChange w:id="2602" w:author="Tim Tørnes Pedersen" w:date="2021-11-18T18:02:00Z">
                <w:pPr>
                  <w:pStyle w:val="Compact"/>
                </w:pPr>
              </w:pPrChange>
            </w:pPr>
            <w:del w:id="2603" w:author="Tim Tørnes Pedersen" w:date="2021-11-18T18:02:00Z">
              <w:r w:rsidDel="007D446A">
                <w:delText>0.0</w:delText>
              </w:r>
            </w:del>
          </w:p>
        </w:tc>
        <w:tc>
          <w:tcPr>
            <w:tcW w:w="0" w:type="auto"/>
          </w:tcPr>
          <w:p w14:paraId="3F246143" w14:textId="455CE203" w:rsidR="00A4478A" w:rsidDel="007D446A" w:rsidRDefault="004A0387">
            <w:pPr>
              <w:pStyle w:val="Compact"/>
              <w:keepNext/>
              <w:keepLines/>
              <w:spacing w:before="200" w:after="0"/>
              <w:outlineLvl w:val="1"/>
              <w:rPr>
                <w:del w:id="2604" w:author="Tim Tørnes Pedersen" w:date="2021-11-18T18:02:00Z"/>
              </w:rPr>
              <w:pPrChange w:id="2605" w:author="Tim Tørnes Pedersen" w:date="2021-11-18T18:02:00Z">
                <w:pPr>
                  <w:pStyle w:val="Compact"/>
                </w:pPr>
              </w:pPrChange>
            </w:pPr>
            <w:del w:id="2606" w:author="Tim Tørnes Pedersen" w:date="2021-11-18T18:02:00Z">
              <w:r w:rsidDel="007D446A">
                <w:delText>114.2</w:delText>
              </w:r>
            </w:del>
          </w:p>
        </w:tc>
        <w:tc>
          <w:tcPr>
            <w:tcW w:w="0" w:type="auto"/>
          </w:tcPr>
          <w:p w14:paraId="71B42D2A" w14:textId="10E07572" w:rsidR="00A4478A" w:rsidDel="007D446A" w:rsidRDefault="004A0387">
            <w:pPr>
              <w:pStyle w:val="Compact"/>
              <w:keepNext/>
              <w:keepLines/>
              <w:spacing w:before="200" w:after="0"/>
              <w:outlineLvl w:val="1"/>
              <w:rPr>
                <w:del w:id="2607" w:author="Tim Tørnes Pedersen" w:date="2021-11-18T18:02:00Z"/>
              </w:rPr>
              <w:pPrChange w:id="2608" w:author="Tim Tørnes Pedersen" w:date="2021-11-18T18:02:00Z">
                <w:pPr>
                  <w:pStyle w:val="Compact"/>
                </w:pPr>
              </w:pPrChange>
            </w:pPr>
            <w:del w:id="2609" w:author="Tim Tørnes Pedersen" w:date="2021-11-18T18:02:00Z">
              <w:r w:rsidDel="007D446A">
                <w:delText>30.9</w:delText>
              </w:r>
            </w:del>
          </w:p>
        </w:tc>
        <w:tc>
          <w:tcPr>
            <w:tcW w:w="0" w:type="auto"/>
          </w:tcPr>
          <w:p w14:paraId="28359EB1" w14:textId="21284EB2" w:rsidR="00A4478A" w:rsidDel="007D446A" w:rsidRDefault="004A0387">
            <w:pPr>
              <w:pStyle w:val="Compact"/>
              <w:keepNext/>
              <w:keepLines/>
              <w:spacing w:before="200" w:after="0"/>
              <w:outlineLvl w:val="1"/>
              <w:rPr>
                <w:del w:id="2610" w:author="Tim Tørnes Pedersen" w:date="2021-11-18T18:02:00Z"/>
              </w:rPr>
              <w:pPrChange w:id="2611" w:author="Tim Tørnes Pedersen" w:date="2021-11-18T18:02:00Z">
                <w:pPr>
                  <w:pStyle w:val="Compact"/>
                </w:pPr>
              </w:pPrChange>
            </w:pPr>
            <w:del w:id="2612" w:author="Tim Tørnes Pedersen" w:date="2021-11-18T18:02:00Z">
              <w:r w:rsidDel="007D446A">
                <w:delText>124.7</w:delText>
              </w:r>
            </w:del>
          </w:p>
        </w:tc>
        <w:tc>
          <w:tcPr>
            <w:tcW w:w="0" w:type="auto"/>
          </w:tcPr>
          <w:p w14:paraId="2C15BEA6" w14:textId="4C8AD85F" w:rsidR="00A4478A" w:rsidDel="007D446A" w:rsidRDefault="004A0387">
            <w:pPr>
              <w:pStyle w:val="Compact"/>
              <w:keepNext/>
              <w:keepLines/>
              <w:spacing w:before="200" w:after="0"/>
              <w:outlineLvl w:val="1"/>
              <w:rPr>
                <w:del w:id="2613" w:author="Tim Tørnes Pedersen" w:date="2021-11-18T18:02:00Z"/>
              </w:rPr>
              <w:pPrChange w:id="2614" w:author="Tim Tørnes Pedersen" w:date="2021-11-18T18:02:00Z">
                <w:pPr>
                  <w:pStyle w:val="Compact"/>
                </w:pPr>
              </w:pPrChange>
            </w:pPr>
            <w:del w:id="2615" w:author="Tim Tørnes Pedersen" w:date="2021-11-18T18:02:00Z">
              <w:r w:rsidDel="007D446A">
                <w:delText>604.3</w:delText>
              </w:r>
            </w:del>
          </w:p>
        </w:tc>
        <w:tc>
          <w:tcPr>
            <w:tcW w:w="0" w:type="auto"/>
          </w:tcPr>
          <w:p w14:paraId="593FB1AE" w14:textId="3BAB24A0" w:rsidR="00A4478A" w:rsidDel="007D446A" w:rsidRDefault="004A0387">
            <w:pPr>
              <w:pStyle w:val="Compact"/>
              <w:keepNext/>
              <w:keepLines/>
              <w:spacing w:before="200" w:after="0"/>
              <w:outlineLvl w:val="1"/>
              <w:rPr>
                <w:del w:id="2616" w:author="Tim Tørnes Pedersen" w:date="2021-11-18T18:02:00Z"/>
              </w:rPr>
              <w:pPrChange w:id="2617" w:author="Tim Tørnes Pedersen" w:date="2021-11-18T18:02:00Z">
                <w:pPr>
                  <w:pStyle w:val="Compact"/>
                </w:pPr>
              </w:pPrChange>
            </w:pPr>
            <w:del w:id="2618" w:author="Tim Tørnes Pedersen" w:date="2021-11-18T18:02:00Z">
              <w:r w:rsidDel="007D446A">
                <w:delText>0.0</w:delText>
              </w:r>
            </w:del>
          </w:p>
        </w:tc>
        <w:tc>
          <w:tcPr>
            <w:tcW w:w="0" w:type="auto"/>
          </w:tcPr>
          <w:p w14:paraId="7B905612" w14:textId="7F02B2F3" w:rsidR="00A4478A" w:rsidDel="007D446A" w:rsidRDefault="004A0387">
            <w:pPr>
              <w:pStyle w:val="Compact"/>
              <w:keepNext/>
              <w:keepLines/>
              <w:spacing w:before="200" w:after="0"/>
              <w:outlineLvl w:val="1"/>
              <w:rPr>
                <w:del w:id="2619" w:author="Tim Tørnes Pedersen" w:date="2021-11-18T18:02:00Z"/>
              </w:rPr>
              <w:pPrChange w:id="2620" w:author="Tim Tørnes Pedersen" w:date="2021-11-18T18:02:00Z">
                <w:pPr>
                  <w:pStyle w:val="Compact"/>
                </w:pPr>
              </w:pPrChange>
            </w:pPr>
            <w:del w:id="2621" w:author="Tim Tørnes Pedersen" w:date="2021-11-18T18:02:00Z">
              <w:r w:rsidDel="007D446A">
                <w:delText>0.0</w:delText>
              </w:r>
            </w:del>
          </w:p>
        </w:tc>
        <w:tc>
          <w:tcPr>
            <w:tcW w:w="0" w:type="auto"/>
          </w:tcPr>
          <w:p w14:paraId="6B42E606" w14:textId="55485096" w:rsidR="00A4478A" w:rsidDel="007D446A" w:rsidRDefault="004A0387">
            <w:pPr>
              <w:pStyle w:val="Compact"/>
              <w:keepNext/>
              <w:keepLines/>
              <w:spacing w:before="200" w:after="0"/>
              <w:outlineLvl w:val="1"/>
              <w:rPr>
                <w:del w:id="2622" w:author="Tim Tørnes Pedersen" w:date="2021-11-18T18:02:00Z"/>
              </w:rPr>
              <w:pPrChange w:id="2623" w:author="Tim Tørnes Pedersen" w:date="2021-11-18T18:02:00Z">
                <w:pPr>
                  <w:pStyle w:val="Compact"/>
                </w:pPr>
              </w:pPrChange>
            </w:pPr>
            <w:del w:id="2624" w:author="Tim Tørnes Pedersen" w:date="2021-11-18T18:02:00Z">
              <w:r w:rsidDel="007D446A">
                <w:delText>0.0</w:delText>
              </w:r>
            </w:del>
          </w:p>
        </w:tc>
        <w:tc>
          <w:tcPr>
            <w:tcW w:w="0" w:type="auto"/>
          </w:tcPr>
          <w:p w14:paraId="007F6D31" w14:textId="3FC7B0D5" w:rsidR="00A4478A" w:rsidDel="007D446A" w:rsidRDefault="004A0387">
            <w:pPr>
              <w:pStyle w:val="Compact"/>
              <w:keepNext/>
              <w:keepLines/>
              <w:spacing w:before="200" w:after="0"/>
              <w:outlineLvl w:val="1"/>
              <w:rPr>
                <w:del w:id="2625" w:author="Tim Tørnes Pedersen" w:date="2021-11-18T18:02:00Z"/>
              </w:rPr>
              <w:pPrChange w:id="2626" w:author="Tim Tørnes Pedersen" w:date="2021-11-18T18:02:00Z">
                <w:pPr>
                  <w:pStyle w:val="Compact"/>
                </w:pPr>
              </w:pPrChange>
            </w:pPr>
            <w:del w:id="2627" w:author="Tim Tørnes Pedersen" w:date="2021-11-18T18:02:00Z">
              <w:r w:rsidDel="007D446A">
                <w:delText>0.0</w:delText>
              </w:r>
            </w:del>
          </w:p>
        </w:tc>
        <w:tc>
          <w:tcPr>
            <w:tcW w:w="0" w:type="auto"/>
          </w:tcPr>
          <w:p w14:paraId="338CB1C4" w14:textId="71DF8509" w:rsidR="00A4478A" w:rsidDel="007D446A" w:rsidRDefault="004A0387">
            <w:pPr>
              <w:pStyle w:val="Compact"/>
              <w:keepNext/>
              <w:keepLines/>
              <w:spacing w:before="200" w:after="0"/>
              <w:outlineLvl w:val="1"/>
              <w:rPr>
                <w:del w:id="2628" w:author="Tim Tørnes Pedersen" w:date="2021-11-18T18:02:00Z"/>
              </w:rPr>
              <w:pPrChange w:id="2629" w:author="Tim Tørnes Pedersen" w:date="2021-11-18T18:02:00Z">
                <w:pPr>
                  <w:pStyle w:val="Compact"/>
                </w:pPr>
              </w:pPrChange>
            </w:pPr>
            <w:del w:id="2630" w:author="Tim Tørnes Pedersen" w:date="2021-11-18T18:02:00Z">
              <w:r w:rsidDel="007D446A">
                <w:delText>0.0</w:delText>
              </w:r>
            </w:del>
          </w:p>
        </w:tc>
      </w:tr>
      <w:tr w:rsidR="00A4478A" w:rsidDel="007D446A" w14:paraId="4067DFD8" w14:textId="33F827A3" w:rsidTr="007D446A">
        <w:trPr>
          <w:del w:id="2631" w:author="Tim Tørnes Pedersen" w:date="2021-11-18T18:02:00Z"/>
        </w:trPr>
        <w:tc>
          <w:tcPr>
            <w:tcW w:w="0" w:type="auto"/>
          </w:tcPr>
          <w:p w14:paraId="22057371" w14:textId="2EF70378" w:rsidR="00A4478A" w:rsidDel="007D446A" w:rsidRDefault="004A0387">
            <w:pPr>
              <w:pStyle w:val="Compact"/>
              <w:keepNext/>
              <w:keepLines/>
              <w:spacing w:before="200" w:after="0"/>
              <w:outlineLvl w:val="1"/>
              <w:rPr>
                <w:del w:id="2632" w:author="Tim Tørnes Pedersen" w:date="2021-11-18T18:02:00Z"/>
              </w:rPr>
              <w:pPrChange w:id="2633" w:author="Tim Tørnes Pedersen" w:date="2021-11-18T18:02:00Z">
                <w:pPr>
                  <w:pStyle w:val="Compact"/>
                </w:pPr>
              </w:pPrChange>
            </w:pPr>
            <w:del w:id="2634" w:author="Tim Tørnes Pedersen" w:date="2021-11-18T18:02:00Z">
              <w:r w:rsidDel="007D446A">
                <w:delText>LV</w:delText>
              </w:r>
            </w:del>
          </w:p>
        </w:tc>
        <w:tc>
          <w:tcPr>
            <w:tcW w:w="0" w:type="auto"/>
          </w:tcPr>
          <w:p w14:paraId="462A89AC" w14:textId="026AB7C2" w:rsidR="00A4478A" w:rsidDel="007D446A" w:rsidRDefault="004A0387">
            <w:pPr>
              <w:pStyle w:val="Compact"/>
              <w:keepNext/>
              <w:keepLines/>
              <w:spacing w:before="200" w:after="0"/>
              <w:outlineLvl w:val="1"/>
              <w:rPr>
                <w:del w:id="2635" w:author="Tim Tørnes Pedersen" w:date="2021-11-18T18:02:00Z"/>
              </w:rPr>
              <w:pPrChange w:id="2636" w:author="Tim Tørnes Pedersen" w:date="2021-11-18T18:02:00Z">
                <w:pPr>
                  <w:pStyle w:val="Compact"/>
                </w:pPr>
              </w:pPrChange>
            </w:pPr>
            <w:del w:id="2637" w:author="Tim Tørnes Pedersen" w:date="2021-11-18T18:02:00Z">
              <w:r w:rsidDel="007D446A">
                <w:delText>0.0</w:delText>
              </w:r>
            </w:del>
          </w:p>
        </w:tc>
        <w:tc>
          <w:tcPr>
            <w:tcW w:w="0" w:type="auto"/>
          </w:tcPr>
          <w:p w14:paraId="68F05A3B" w14:textId="66FEC59A" w:rsidR="00A4478A" w:rsidDel="007D446A" w:rsidRDefault="004A0387">
            <w:pPr>
              <w:pStyle w:val="Compact"/>
              <w:keepNext/>
              <w:keepLines/>
              <w:spacing w:before="200" w:after="0"/>
              <w:outlineLvl w:val="1"/>
              <w:rPr>
                <w:del w:id="2638" w:author="Tim Tørnes Pedersen" w:date="2021-11-18T18:02:00Z"/>
              </w:rPr>
              <w:pPrChange w:id="2639" w:author="Tim Tørnes Pedersen" w:date="2021-11-18T18:02:00Z">
                <w:pPr>
                  <w:pStyle w:val="Compact"/>
                </w:pPr>
              </w:pPrChange>
            </w:pPr>
            <w:del w:id="2640" w:author="Tim Tørnes Pedersen" w:date="2021-11-18T18:02:00Z">
              <w:r w:rsidDel="007D446A">
                <w:delText>62.9</w:delText>
              </w:r>
            </w:del>
          </w:p>
        </w:tc>
        <w:tc>
          <w:tcPr>
            <w:tcW w:w="0" w:type="auto"/>
          </w:tcPr>
          <w:p w14:paraId="67C285F6" w14:textId="412125AD" w:rsidR="00A4478A" w:rsidDel="007D446A" w:rsidRDefault="004A0387">
            <w:pPr>
              <w:pStyle w:val="Compact"/>
              <w:keepNext/>
              <w:keepLines/>
              <w:spacing w:before="200" w:after="0"/>
              <w:outlineLvl w:val="1"/>
              <w:rPr>
                <w:del w:id="2641" w:author="Tim Tørnes Pedersen" w:date="2021-11-18T18:02:00Z"/>
              </w:rPr>
              <w:pPrChange w:id="2642" w:author="Tim Tørnes Pedersen" w:date="2021-11-18T18:02:00Z">
                <w:pPr>
                  <w:pStyle w:val="Compact"/>
                </w:pPr>
              </w:pPrChange>
            </w:pPr>
            <w:del w:id="2643" w:author="Tim Tørnes Pedersen" w:date="2021-11-18T18:02:00Z">
              <w:r w:rsidDel="007D446A">
                <w:delText>642.1</w:delText>
              </w:r>
            </w:del>
          </w:p>
        </w:tc>
        <w:tc>
          <w:tcPr>
            <w:tcW w:w="0" w:type="auto"/>
          </w:tcPr>
          <w:p w14:paraId="2C9A2A3A" w14:textId="718D7A5F" w:rsidR="00A4478A" w:rsidDel="007D446A" w:rsidRDefault="004A0387">
            <w:pPr>
              <w:pStyle w:val="Compact"/>
              <w:keepNext/>
              <w:keepLines/>
              <w:spacing w:before="200" w:after="0"/>
              <w:outlineLvl w:val="1"/>
              <w:rPr>
                <w:del w:id="2644" w:author="Tim Tørnes Pedersen" w:date="2021-11-18T18:02:00Z"/>
              </w:rPr>
              <w:pPrChange w:id="2645" w:author="Tim Tørnes Pedersen" w:date="2021-11-18T18:02:00Z">
                <w:pPr>
                  <w:pStyle w:val="Compact"/>
                </w:pPr>
              </w:pPrChange>
            </w:pPr>
            <w:del w:id="2646" w:author="Tim Tørnes Pedersen" w:date="2021-11-18T18:02:00Z">
              <w:r w:rsidDel="007D446A">
                <w:delText>0.0</w:delText>
              </w:r>
            </w:del>
          </w:p>
        </w:tc>
        <w:tc>
          <w:tcPr>
            <w:tcW w:w="0" w:type="auto"/>
          </w:tcPr>
          <w:p w14:paraId="3152B037" w14:textId="1F32FEC8" w:rsidR="00A4478A" w:rsidDel="007D446A" w:rsidRDefault="004A0387">
            <w:pPr>
              <w:pStyle w:val="Compact"/>
              <w:keepNext/>
              <w:keepLines/>
              <w:spacing w:before="200" w:after="0"/>
              <w:outlineLvl w:val="1"/>
              <w:rPr>
                <w:del w:id="2647" w:author="Tim Tørnes Pedersen" w:date="2021-11-18T18:02:00Z"/>
              </w:rPr>
              <w:pPrChange w:id="2648" w:author="Tim Tørnes Pedersen" w:date="2021-11-18T18:02:00Z">
                <w:pPr>
                  <w:pStyle w:val="Compact"/>
                </w:pPr>
              </w:pPrChange>
            </w:pPr>
            <w:del w:id="2649" w:author="Tim Tørnes Pedersen" w:date="2021-11-18T18:02:00Z">
              <w:r w:rsidDel="007D446A">
                <w:delText>1767.2</w:delText>
              </w:r>
            </w:del>
          </w:p>
        </w:tc>
        <w:tc>
          <w:tcPr>
            <w:tcW w:w="0" w:type="auto"/>
          </w:tcPr>
          <w:p w14:paraId="4C3EE9D9" w14:textId="75F77087" w:rsidR="00A4478A" w:rsidDel="007D446A" w:rsidRDefault="004A0387">
            <w:pPr>
              <w:pStyle w:val="Compact"/>
              <w:keepNext/>
              <w:keepLines/>
              <w:spacing w:before="200" w:after="0"/>
              <w:outlineLvl w:val="1"/>
              <w:rPr>
                <w:del w:id="2650" w:author="Tim Tørnes Pedersen" w:date="2021-11-18T18:02:00Z"/>
              </w:rPr>
              <w:pPrChange w:id="2651" w:author="Tim Tørnes Pedersen" w:date="2021-11-18T18:02:00Z">
                <w:pPr>
                  <w:pStyle w:val="Compact"/>
                </w:pPr>
              </w:pPrChange>
            </w:pPr>
            <w:del w:id="2652" w:author="Tim Tørnes Pedersen" w:date="2021-11-18T18:02:00Z">
              <w:r w:rsidDel="007D446A">
                <w:delText>0.0</w:delText>
              </w:r>
            </w:del>
          </w:p>
        </w:tc>
        <w:tc>
          <w:tcPr>
            <w:tcW w:w="0" w:type="auto"/>
          </w:tcPr>
          <w:p w14:paraId="249E08B1" w14:textId="426312D1" w:rsidR="00A4478A" w:rsidDel="007D446A" w:rsidRDefault="004A0387">
            <w:pPr>
              <w:pStyle w:val="Compact"/>
              <w:keepNext/>
              <w:keepLines/>
              <w:spacing w:before="200" w:after="0"/>
              <w:outlineLvl w:val="1"/>
              <w:rPr>
                <w:del w:id="2653" w:author="Tim Tørnes Pedersen" w:date="2021-11-18T18:02:00Z"/>
              </w:rPr>
              <w:pPrChange w:id="2654" w:author="Tim Tørnes Pedersen" w:date="2021-11-18T18:02:00Z">
                <w:pPr>
                  <w:pStyle w:val="Compact"/>
                </w:pPr>
              </w:pPrChange>
            </w:pPr>
            <w:del w:id="2655" w:author="Tim Tørnes Pedersen" w:date="2021-11-18T18:02:00Z">
              <w:r w:rsidDel="007D446A">
                <w:delText>0.0</w:delText>
              </w:r>
            </w:del>
          </w:p>
        </w:tc>
        <w:tc>
          <w:tcPr>
            <w:tcW w:w="0" w:type="auto"/>
          </w:tcPr>
          <w:p w14:paraId="5DC0467D" w14:textId="3B3D8B48" w:rsidR="00A4478A" w:rsidDel="007D446A" w:rsidRDefault="004A0387">
            <w:pPr>
              <w:pStyle w:val="Compact"/>
              <w:keepNext/>
              <w:keepLines/>
              <w:spacing w:before="200" w:after="0"/>
              <w:outlineLvl w:val="1"/>
              <w:rPr>
                <w:del w:id="2656" w:author="Tim Tørnes Pedersen" w:date="2021-11-18T18:02:00Z"/>
              </w:rPr>
              <w:pPrChange w:id="2657" w:author="Tim Tørnes Pedersen" w:date="2021-11-18T18:02:00Z">
                <w:pPr>
                  <w:pStyle w:val="Compact"/>
                </w:pPr>
              </w:pPrChange>
            </w:pPr>
            <w:del w:id="2658" w:author="Tim Tørnes Pedersen" w:date="2021-11-18T18:02:00Z">
              <w:r w:rsidDel="007D446A">
                <w:delText>0.0</w:delText>
              </w:r>
            </w:del>
          </w:p>
        </w:tc>
        <w:tc>
          <w:tcPr>
            <w:tcW w:w="0" w:type="auto"/>
          </w:tcPr>
          <w:p w14:paraId="345D2199" w14:textId="1A1DC2A5" w:rsidR="00A4478A" w:rsidDel="007D446A" w:rsidRDefault="004A0387">
            <w:pPr>
              <w:pStyle w:val="Compact"/>
              <w:keepNext/>
              <w:keepLines/>
              <w:spacing w:before="200" w:after="0"/>
              <w:outlineLvl w:val="1"/>
              <w:rPr>
                <w:del w:id="2659" w:author="Tim Tørnes Pedersen" w:date="2021-11-18T18:02:00Z"/>
              </w:rPr>
              <w:pPrChange w:id="2660" w:author="Tim Tørnes Pedersen" w:date="2021-11-18T18:02:00Z">
                <w:pPr>
                  <w:pStyle w:val="Compact"/>
                </w:pPr>
              </w:pPrChange>
            </w:pPr>
            <w:del w:id="2661" w:author="Tim Tørnes Pedersen" w:date="2021-11-18T18:02:00Z">
              <w:r w:rsidDel="007D446A">
                <w:delText>0.0</w:delText>
              </w:r>
            </w:del>
          </w:p>
        </w:tc>
        <w:tc>
          <w:tcPr>
            <w:tcW w:w="0" w:type="auto"/>
          </w:tcPr>
          <w:p w14:paraId="73DEAB8B" w14:textId="3C94CFE4" w:rsidR="00A4478A" w:rsidDel="007D446A" w:rsidRDefault="004A0387">
            <w:pPr>
              <w:pStyle w:val="Compact"/>
              <w:keepNext/>
              <w:keepLines/>
              <w:spacing w:before="200" w:after="0"/>
              <w:outlineLvl w:val="1"/>
              <w:rPr>
                <w:del w:id="2662" w:author="Tim Tørnes Pedersen" w:date="2021-11-18T18:02:00Z"/>
              </w:rPr>
              <w:pPrChange w:id="2663" w:author="Tim Tørnes Pedersen" w:date="2021-11-18T18:02:00Z">
                <w:pPr>
                  <w:pStyle w:val="Compact"/>
                </w:pPr>
              </w:pPrChange>
            </w:pPr>
            <w:del w:id="2664" w:author="Tim Tørnes Pedersen" w:date="2021-11-18T18:02:00Z">
              <w:r w:rsidDel="007D446A">
                <w:delText>0.0</w:delText>
              </w:r>
            </w:del>
          </w:p>
        </w:tc>
      </w:tr>
      <w:tr w:rsidR="00A4478A" w:rsidDel="007D446A" w14:paraId="65DB532B" w14:textId="0A1E7731" w:rsidTr="007D446A">
        <w:trPr>
          <w:del w:id="2665" w:author="Tim Tørnes Pedersen" w:date="2021-11-18T18:02:00Z"/>
        </w:trPr>
        <w:tc>
          <w:tcPr>
            <w:tcW w:w="0" w:type="auto"/>
          </w:tcPr>
          <w:p w14:paraId="6C032E1E" w14:textId="18FC74D5" w:rsidR="00A4478A" w:rsidDel="007D446A" w:rsidRDefault="004A0387">
            <w:pPr>
              <w:pStyle w:val="Compact"/>
              <w:keepNext/>
              <w:keepLines/>
              <w:spacing w:before="200" w:after="0"/>
              <w:outlineLvl w:val="1"/>
              <w:rPr>
                <w:del w:id="2666" w:author="Tim Tørnes Pedersen" w:date="2021-11-18T18:02:00Z"/>
              </w:rPr>
              <w:pPrChange w:id="2667" w:author="Tim Tørnes Pedersen" w:date="2021-11-18T18:02:00Z">
                <w:pPr>
                  <w:pStyle w:val="Compact"/>
                </w:pPr>
              </w:pPrChange>
            </w:pPr>
            <w:del w:id="2668" w:author="Tim Tørnes Pedersen" w:date="2021-11-18T18:02:00Z">
              <w:r w:rsidDel="007D446A">
                <w:delText>ME</w:delText>
              </w:r>
            </w:del>
          </w:p>
        </w:tc>
        <w:tc>
          <w:tcPr>
            <w:tcW w:w="0" w:type="auto"/>
          </w:tcPr>
          <w:p w14:paraId="510D2E22" w14:textId="294FB397" w:rsidR="00A4478A" w:rsidDel="007D446A" w:rsidRDefault="004A0387">
            <w:pPr>
              <w:pStyle w:val="Compact"/>
              <w:keepNext/>
              <w:keepLines/>
              <w:spacing w:before="200" w:after="0"/>
              <w:outlineLvl w:val="1"/>
              <w:rPr>
                <w:del w:id="2669" w:author="Tim Tørnes Pedersen" w:date="2021-11-18T18:02:00Z"/>
              </w:rPr>
              <w:pPrChange w:id="2670" w:author="Tim Tørnes Pedersen" w:date="2021-11-18T18:02:00Z">
                <w:pPr>
                  <w:pStyle w:val="Compact"/>
                </w:pPr>
              </w:pPrChange>
            </w:pPr>
            <w:del w:id="2671" w:author="Tim Tørnes Pedersen" w:date="2021-11-18T18:02:00Z">
              <w:r w:rsidDel="007D446A">
                <w:delText>0.0</w:delText>
              </w:r>
            </w:del>
          </w:p>
        </w:tc>
        <w:tc>
          <w:tcPr>
            <w:tcW w:w="0" w:type="auto"/>
          </w:tcPr>
          <w:p w14:paraId="01AFA44C" w14:textId="0B6C032C" w:rsidR="00A4478A" w:rsidDel="007D446A" w:rsidRDefault="004A0387">
            <w:pPr>
              <w:pStyle w:val="Compact"/>
              <w:keepNext/>
              <w:keepLines/>
              <w:spacing w:before="200" w:after="0"/>
              <w:outlineLvl w:val="1"/>
              <w:rPr>
                <w:del w:id="2672" w:author="Tim Tørnes Pedersen" w:date="2021-11-18T18:02:00Z"/>
              </w:rPr>
              <w:pPrChange w:id="2673" w:author="Tim Tørnes Pedersen" w:date="2021-11-18T18:02:00Z">
                <w:pPr>
                  <w:pStyle w:val="Compact"/>
                </w:pPr>
              </w:pPrChange>
            </w:pPr>
            <w:del w:id="2674" w:author="Tim Tørnes Pedersen" w:date="2021-11-18T18:02:00Z">
              <w:r w:rsidDel="007D446A">
                <w:delText>118.0</w:delText>
              </w:r>
            </w:del>
          </w:p>
        </w:tc>
        <w:tc>
          <w:tcPr>
            <w:tcW w:w="0" w:type="auto"/>
          </w:tcPr>
          <w:p w14:paraId="4A3EB833" w14:textId="41BB155E" w:rsidR="00A4478A" w:rsidDel="007D446A" w:rsidRDefault="004A0387">
            <w:pPr>
              <w:pStyle w:val="Compact"/>
              <w:keepNext/>
              <w:keepLines/>
              <w:spacing w:before="200" w:after="0"/>
              <w:outlineLvl w:val="1"/>
              <w:rPr>
                <w:del w:id="2675" w:author="Tim Tørnes Pedersen" w:date="2021-11-18T18:02:00Z"/>
              </w:rPr>
              <w:pPrChange w:id="2676" w:author="Tim Tørnes Pedersen" w:date="2021-11-18T18:02:00Z">
                <w:pPr>
                  <w:pStyle w:val="Compact"/>
                </w:pPr>
              </w:pPrChange>
            </w:pPr>
            <w:del w:id="2677" w:author="Tim Tørnes Pedersen" w:date="2021-11-18T18:02:00Z">
              <w:r w:rsidDel="007D446A">
                <w:delText>0.0</w:delText>
              </w:r>
            </w:del>
          </w:p>
        </w:tc>
        <w:tc>
          <w:tcPr>
            <w:tcW w:w="0" w:type="auto"/>
          </w:tcPr>
          <w:p w14:paraId="632D4608" w14:textId="5713E004" w:rsidR="00A4478A" w:rsidDel="007D446A" w:rsidRDefault="004A0387">
            <w:pPr>
              <w:pStyle w:val="Compact"/>
              <w:keepNext/>
              <w:keepLines/>
              <w:spacing w:before="200" w:after="0"/>
              <w:outlineLvl w:val="1"/>
              <w:rPr>
                <w:del w:id="2678" w:author="Tim Tørnes Pedersen" w:date="2021-11-18T18:02:00Z"/>
              </w:rPr>
              <w:pPrChange w:id="2679" w:author="Tim Tørnes Pedersen" w:date="2021-11-18T18:02:00Z">
                <w:pPr>
                  <w:pStyle w:val="Compact"/>
                </w:pPr>
              </w:pPrChange>
            </w:pPr>
            <w:del w:id="2680" w:author="Tim Tørnes Pedersen" w:date="2021-11-18T18:02:00Z">
              <w:r w:rsidDel="007D446A">
                <w:delText>0.0</w:delText>
              </w:r>
            </w:del>
          </w:p>
        </w:tc>
        <w:tc>
          <w:tcPr>
            <w:tcW w:w="0" w:type="auto"/>
          </w:tcPr>
          <w:p w14:paraId="5AE49904" w14:textId="18CE3882" w:rsidR="00A4478A" w:rsidDel="007D446A" w:rsidRDefault="004A0387">
            <w:pPr>
              <w:pStyle w:val="Compact"/>
              <w:keepNext/>
              <w:keepLines/>
              <w:spacing w:before="200" w:after="0"/>
              <w:outlineLvl w:val="1"/>
              <w:rPr>
                <w:del w:id="2681" w:author="Tim Tørnes Pedersen" w:date="2021-11-18T18:02:00Z"/>
              </w:rPr>
              <w:pPrChange w:id="2682" w:author="Tim Tørnes Pedersen" w:date="2021-11-18T18:02:00Z">
                <w:pPr>
                  <w:pStyle w:val="Compact"/>
                </w:pPr>
              </w:pPrChange>
            </w:pPr>
            <w:del w:id="2683" w:author="Tim Tørnes Pedersen" w:date="2021-11-18T18:02:00Z">
              <w:r w:rsidDel="007D446A">
                <w:delText>0.0</w:delText>
              </w:r>
            </w:del>
          </w:p>
        </w:tc>
        <w:tc>
          <w:tcPr>
            <w:tcW w:w="0" w:type="auto"/>
          </w:tcPr>
          <w:p w14:paraId="0ECF0ED0" w14:textId="3EB7B003" w:rsidR="00A4478A" w:rsidDel="007D446A" w:rsidRDefault="004A0387">
            <w:pPr>
              <w:pStyle w:val="Compact"/>
              <w:keepNext/>
              <w:keepLines/>
              <w:spacing w:before="200" w:after="0"/>
              <w:outlineLvl w:val="1"/>
              <w:rPr>
                <w:del w:id="2684" w:author="Tim Tørnes Pedersen" w:date="2021-11-18T18:02:00Z"/>
              </w:rPr>
              <w:pPrChange w:id="2685" w:author="Tim Tørnes Pedersen" w:date="2021-11-18T18:02:00Z">
                <w:pPr>
                  <w:pStyle w:val="Compact"/>
                </w:pPr>
              </w:pPrChange>
            </w:pPr>
            <w:del w:id="2686" w:author="Tim Tørnes Pedersen" w:date="2021-11-18T18:02:00Z">
              <w:r w:rsidDel="007D446A">
                <w:delText>0.0</w:delText>
              </w:r>
            </w:del>
          </w:p>
        </w:tc>
        <w:tc>
          <w:tcPr>
            <w:tcW w:w="0" w:type="auto"/>
          </w:tcPr>
          <w:p w14:paraId="38780BAB" w14:textId="10686B50" w:rsidR="00A4478A" w:rsidDel="007D446A" w:rsidRDefault="004A0387">
            <w:pPr>
              <w:pStyle w:val="Compact"/>
              <w:keepNext/>
              <w:keepLines/>
              <w:spacing w:before="200" w:after="0"/>
              <w:outlineLvl w:val="1"/>
              <w:rPr>
                <w:del w:id="2687" w:author="Tim Tørnes Pedersen" w:date="2021-11-18T18:02:00Z"/>
              </w:rPr>
              <w:pPrChange w:id="2688" w:author="Tim Tørnes Pedersen" w:date="2021-11-18T18:02:00Z">
                <w:pPr>
                  <w:pStyle w:val="Compact"/>
                </w:pPr>
              </w:pPrChange>
            </w:pPr>
            <w:del w:id="2689" w:author="Tim Tørnes Pedersen" w:date="2021-11-18T18:02:00Z">
              <w:r w:rsidDel="007D446A">
                <w:delText>0.0</w:delText>
              </w:r>
            </w:del>
          </w:p>
        </w:tc>
        <w:tc>
          <w:tcPr>
            <w:tcW w:w="0" w:type="auto"/>
          </w:tcPr>
          <w:p w14:paraId="70646B3F" w14:textId="6C652518" w:rsidR="00A4478A" w:rsidDel="007D446A" w:rsidRDefault="004A0387">
            <w:pPr>
              <w:pStyle w:val="Compact"/>
              <w:keepNext/>
              <w:keepLines/>
              <w:spacing w:before="200" w:after="0"/>
              <w:outlineLvl w:val="1"/>
              <w:rPr>
                <w:del w:id="2690" w:author="Tim Tørnes Pedersen" w:date="2021-11-18T18:02:00Z"/>
              </w:rPr>
              <w:pPrChange w:id="2691" w:author="Tim Tørnes Pedersen" w:date="2021-11-18T18:02:00Z">
                <w:pPr>
                  <w:pStyle w:val="Compact"/>
                </w:pPr>
              </w:pPrChange>
            </w:pPr>
            <w:del w:id="2692" w:author="Tim Tørnes Pedersen" w:date="2021-11-18T18:02:00Z">
              <w:r w:rsidDel="007D446A">
                <w:delText>0.0</w:delText>
              </w:r>
            </w:del>
          </w:p>
        </w:tc>
        <w:tc>
          <w:tcPr>
            <w:tcW w:w="0" w:type="auto"/>
          </w:tcPr>
          <w:p w14:paraId="57733EB4" w14:textId="47380EDD" w:rsidR="00A4478A" w:rsidDel="007D446A" w:rsidRDefault="004A0387">
            <w:pPr>
              <w:pStyle w:val="Compact"/>
              <w:keepNext/>
              <w:keepLines/>
              <w:spacing w:before="200" w:after="0"/>
              <w:outlineLvl w:val="1"/>
              <w:rPr>
                <w:del w:id="2693" w:author="Tim Tørnes Pedersen" w:date="2021-11-18T18:02:00Z"/>
              </w:rPr>
              <w:pPrChange w:id="2694" w:author="Tim Tørnes Pedersen" w:date="2021-11-18T18:02:00Z">
                <w:pPr>
                  <w:pStyle w:val="Compact"/>
                </w:pPr>
              </w:pPrChange>
            </w:pPr>
            <w:del w:id="2695" w:author="Tim Tørnes Pedersen" w:date="2021-11-18T18:02:00Z">
              <w:r w:rsidDel="007D446A">
                <w:delText>0.0</w:delText>
              </w:r>
            </w:del>
          </w:p>
        </w:tc>
        <w:tc>
          <w:tcPr>
            <w:tcW w:w="0" w:type="auto"/>
          </w:tcPr>
          <w:p w14:paraId="7B39721A" w14:textId="0D6C2D9C" w:rsidR="00A4478A" w:rsidDel="007D446A" w:rsidRDefault="004A0387">
            <w:pPr>
              <w:pStyle w:val="Compact"/>
              <w:keepNext/>
              <w:keepLines/>
              <w:spacing w:before="200" w:after="0"/>
              <w:outlineLvl w:val="1"/>
              <w:rPr>
                <w:del w:id="2696" w:author="Tim Tørnes Pedersen" w:date="2021-11-18T18:02:00Z"/>
              </w:rPr>
              <w:pPrChange w:id="2697" w:author="Tim Tørnes Pedersen" w:date="2021-11-18T18:02:00Z">
                <w:pPr>
                  <w:pStyle w:val="Compact"/>
                </w:pPr>
              </w:pPrChange>
            </w:pPr>
            <w:del w:id="2698" w:author="Tim Tørnes Pedersen" w:date="2021-11-18T18:02:00Z">
              <w:r w:rsidDel="007D446A">
                <w:delText>0.0</w:delText>
              </w:r>
            </w:del>
          </w:p>
        </w:tc>
      </w:tr>
      <w:tr w:rsidR="00A4478A" w:rsidDel="007D446A" w14:paraId="56F01DB5" w14:textId="4213D3DC" w:rsidTr="007D446A">
        <w:trPr>
          <w:del w:id="2699" w:author="Tim Tørnes Pedersen" w:date="2021-11-18T18:02:00Z"/>
        </w:trPr>
        <w:tc>
          <w:tcPr>
            <w:tcW w:w="0" w:type="auto"/>
          </w:tcPr>
          <w:p w14:paraId="2A127F0D" w14:textId="2482BB10" w:rsidR="00A4478A" w:rsidDel="007D446A" w:rsidRDefault="004A0387">
            <w:pPr>
              <w:pStyle w:val="Compact"/>
              <w:keepNext/>
              <w:keepLines/>
              <w:spacing w:before="200" w:after="0"/>
              <w:outlineLvl w:val="1"/>
              <w:rPr>
                <w:del w:id="2700" w:author="Tim Tørnes Pedersen" w:date="2021-11-18T18:02:00Z"/>
              </w:rPr>
              <w:pPrChange w:id="2701" w:author="Tim Tørnes Pedersen" w:date="2021-11-18T18:02:00Z">
                <w:pPr>
                  <w:pStyle w:val="Compact"/>
                </w:pPr>
              </w:pPrChange>
            </w:pPr>
            <w:del w:id="2702" w:author="Tim Tørnes Pedersen" w:date="2021-11-18T18:02:00Z">
              <w:r w:rsidDel="007D446A">
                <w:delText>MK</w:delText>
              </w:r>
            </w:del>
          </w:p>
        </w:tc>
        <w:tc>
          <w:tcPr>
            <w:tcW w:w="0" w:type="auto"/>
          </w:tcPr>
          <w:p w14:paraId="22A0D4D0" w14:textId="6106702A" w:rsidR="00A4478A" w:rsidDel="007D446A" w:rsidRDefault="004A0387">
            <w:pPr>
              <w:pStyle w:val="Compact"/>
              <w:keepNext/>
              <w:keepLines/>
              <w:spacing w:before="200" w:after="0"/>
              <w:outlineLvl w:val="1"/>
              <w:rPr>
                <w:del w:id="2703" w:author="Tim Tørnes Pedersen" w:date="2021-11-18T18:02:00Z"/>
              </w:rPr>
              <w:pPrChange w:id="2704" w:author="Tim Tørnes Pedersen" w:date="2021-11-18T18:02:00Z">
                <w:pPr>
                  <w:pStyle w:val="Compact"/>
                </w:pPr>
              </w:pPrChange>
            </w:pPr>
            <w:del w:id="2705" w:author="Tim Tørnes Pedersen" w:date="2021-11-18T18:02:00Z">
              <w:r w:rsidDel="007D446A">
                <w:delText>0.0</w:delText>
              </w:r>
            </w:del>
          </w:p>
        </w:tc>
        <w:tc>
          <w:tcPr>
            <w:tcW w:w="0" w:type="auto"/>
          </w:tcPr>
          <w:p w14:paraId="0F110728" w14:textId="4B1525A7" w:rsidR="00A4478A" w:rsidDel="007D446A" w:rsidRDefault="004A0387">
            <w:pPr>
              <w:pStyle w:val="Compact"/>
              <w:keepNext/>
              <w:keepLines/>
              <w:spacing w:before="200" w:after="0"/>
              <w:outlineLvl w:val="1"/>
              <w:rPr>
                <w:del w:id="2706" w:author="Tim Tørnes Pedersen" w:date="2021-11-18T18:02:00Z"/>
              </w:rPr>
              <w:pPrChange w:id="2707" w:author="Tim Tørnes Pedersen" w:date="2021-11-18T18:02:00Z">
                <w:pPr>
                  <w:pStyle w:val="Compact"/>
                </w:pPr>
              </w:pPrChange>
            </w:pPr>
            <w:del w:id="2708" w:author="Tim Tørnes Pedersen" w:date="2021-11-18T18:02:00Z">
              <w:r w:rsidDel="007D446A">
                <w:delText>37.0</w:delText>
              </w:r>
            </w:del>
          </w:p>
        </w:tc>
        <w:tc>
          <w:tcPr>
            <w:tcW w:w="0" w:type="auto"/>
          </w:tcPr>
          <w:p w14:paraId="1B4C49F9" w14:textId="441BC23B" w:rsidR="00A4478A" w:rsidDel="007D446A" w:rsidRDefault="004A0387">
            <w:pPr>
              <w:pStyle w:val="Compact"/>
              <w:keepNext/>
              <w:keepLines/>
              <w:spacing w:before="200" w:after="0"/>
              <w:outlineLvl w:val="1"/>
              <w:rPr>
                <w:del w:id="2709" w:author="Tim Tørnes Pedersen" w:date="2021-11-18T18:02:00Z"/>
              </w:rPr>
              <w:pPrChange w:id="2710" w:author="Tim Tørnes Pedersen" w:date="2021-11-18T18:02:00Z">
                <w:pPr>
                  <w:pStyle w:val="Compact"/>
                </w:pPr>
              </w:pPrChange>
            </w:pPr>
            <w:del w:id="2711" w:author="Tim Tørnes Pedersen" w:date="2021-11-18T18:02:00Z">
              <w:r w:rsidDel="007D446A">
                <w:delText>41.6</w:delText>
              </w:r>
            </w:del>
          </w:p>
        </w:tc>
        <w:tc>
          <w:tcPr>
            <w:tcW w:w="0" w:type="auto"/>
          </w:tcPr>
          <w:p w14:paraId="58BE9106" w14:textId="6229B83E" w:rsidR="00A4478A" w:rsidDel="007D446A" w:rsidRDefault="004A0387">
            <w:pPr>
              <w:pStyle w:val="Compact"/>
              <w:keepNext/>
              <w:keepLines/>
              <w:spacing w:before="200" w:after="0"/>
              <w:outlineLvl w:val="1"/>
              <w:rPr>
                <w:del w:id="2712" w:author="Tim Tørnes Pedersen" w:date="2021-11-18T18:02:00Z"/>
              </w:rPr>
              <w:pPrChange w:id="2713" w:author="Tim Tørnes Pedersen" w:date="2021-11-18T18:02:00Z">
                <w:pPr>
                  <w:pStyle w:val="Compact"/>
                </w:pPr>
              </w:pPrChange>
            </w:pPr>
            <w:del w:id="2714" w:author="Tim Tørnes Pedersen" w:date="2021-11-18T18:02:00Z">
              <w:r w:rsidDel="007D446A">
                <w:delText>17.0</w:delText>
              </w:r>
            </w:del>
          </w:p>
        </w:tc>
        <w:tc>
          <w:tcPr>
            <w:tcW w:w="0" w:type="auto"/>
          </w:tcPr>
          <w:p w14:paraId="21CE7C88" w14:textId="67E5961A" w:rsidR="00A4478A" w:rsidDel="007D446A" w:rsidRDefault="004A0387">
            <w:pPr>
              <w:pStyle w:val="Compact"/>
              <w:keepNext/>
              <w:keepLines/>
              <w:spacing w:before="200" w:after="0"/>
              <w:outlineLvl w:val="1"/>
              <w:rPr>
                <w:del w:id="2715" w:author="Tim Tørnes Pedersen" w:date="2021-11-18T18:02:00Z"/>
              </w:rPr>
              <w:pPrChange w:id="2716" w:author="Tim Tørnes Pedersen" w:date="2021-11-18T18:02:00Z">
                <w:pPr>
                  <w:pStyle w:val="Compact"/>
                </w:pPr>
              </w:pPrChange>
            </w:pPr>
            <w:del w:id="2717" w:author="Tim Tørnes Pedersen" w:date="2021-11-18T18:02:00Z">
              <w:r w:rsidDel="007D446A">
                <w:delText>0.0</w:delText>
              </w:r>
            </w:del>
          </w:p>
        </w:tc>
        <w:tc>
          <w:tcPr>
            <w:tcW w:w="0" w:type="auto"/>
          </w:tcPr>
          <w:p w14:paraId="098C2FB9" w14:textId="6F5EA7F0" w:rsidR="00A4478A" w:rsidDel="007D446A" w:rsidRDefault="004A0387">
            <w:pPr>
              <w:pStyle w:val="Compact"/>
              <w:keepNext/>
              <w:keepLines/>
              <w:spacing w:before="200" w:after="0"/>
              <w:outlineLvl w:val="1"/>
              <w:rPr>
                <w:del w:id="2718" w:author="Tim Tørnes Pedersen" w:date="2021-11-18T18:02:00Z"/>
              </w:rPr>
              <w:pPrChange w:id="2719" w:author="Tim Tørnes Pedersen" w:date="2021-11-18T18:02:00Z">
                <w:pPr>
                  <w:pStyle w:val="Compact"/>
                </w:pPr>
              </w:pPrChange>
            </w:pPr>
            <w:del w:id="2720" w:author="Tim Tørnes Pedersen" w:date="2021-11-18T18:02:00Z">
              <w:r w:rsidDel="007D446A">
                <w:delText>0.0</w:delText>
              </w:r>
            </w:del>
          </w:p>
        </w:tc>
        <w:tc>
          <w:tcPr>
            <w:tcW w:w="0" w:type="auto"/>
          </w:tcPr>
          <w:p w14:paraId="620F762A" w14:textId="2CEF1F48" w:rsidR="00A4478A" w:rsidDel="007D446A" w:rsidRDefault="004A0387">
            <w:pPr>
              <w:pStyle w:val="Compact"/>
              <w:keepNext/>
              <w:keepLines/>
              <w:spacing w:before="200" w:after="0"/>
              <w:outlineLvl w:val="1"/>
              <w:rPr>
                <w:del w:id="2721" w:author="Tim Tørnes Pedersen" w:date="2021-11-18T18:02:00Z"/>
              </w:rPr>
              <w:pPrChange w:id="2722" w:author="Tim Tørnes Pedersen" w:date="2021-11-18T18:02:00Z">
                <w:pPr>
                  <w:pStyle w:val="Compact"/>
                </w:pPr>
              </w:pPrChange>
            </w:pPr>
            <w:del w:id="2723" w:author="Tim Tørnes Pedersen" w:date="2021-11-18T18:02:00Z">
              <w:r w:rsidDel="007D446A">
                <w:delText>0.0</w:delText>
              </w:r>
            </w:del>
          </w:p>
        </w:tc>
        <w:tc>
          <w:tcPr>
            <w:tcW w:w="0" w:type="auto"/>
          </w:tcPr>
          <w:p w14:paraId="06351EAD" w14:textId="66D73F3B" w:rsidR="00A4478A" w:rsidDel="007D446A" w:rsidRDefault="004A0387">
            <w:pPr>
              <w:pStyle w:val="Compact"/>
              <w:keepNext/>
              <w:keepLines/>
              <w:spacing w:before="200" w:after="0"/>
              <w:outlineLvl w:val="1"/>
              <w:rPr>
                <w:del w:id="2724" w:author="Tim Tørnes Pedersen" w:date="2021-11-18T18:02:00Z"/>
              </w:rPr>
              <w:pPrChange w:id="2725" w:author="Tim Tørnes Pedersen" w:date="2021-11-18T18:02:00Z">
                <w:pPr>
                  <w:pStyle w:val="Compact"/>
                </w:pPr>
              </w:pPrChange>
            </w:pPr>
            <w:del w:id="2726" w:author="Tim Tørnes Pedersen" w:date="2021-11-18T18:02:00Z">
              <w:r w:rsidDel="007D446A">
                <w:delText>2497.0</w:delText>
              </w:r>
            </w:del>
          </w:p>
        </w:tc>
        <w:tc>
          <w:tcPr>
            <w:tcW w:w="0" w:type="auto"/>
          </w:tcPr>
          <w:p w14:paraId="3EE6782A" w14:textId="56123876" w:rsidR="00A4478A" w:rsidDel="007D446A" w:rsidRDefault="004A0387">
            <w:pPr>
              <w:pStyle w:val="Compact"/>
              <w:keepNext/>
              <w:keepLines/>
              <w:spacing w:before="200" w:after="0"/>
              <w:outlineLvl w:val="1"/>
              <w:rPr>
                <w:del w:id="2727" w:author="Tim Tørnes Pedersen" w:date="2021-11-18T18:02:00Z"/>
              </w:rPr>
              <w:pPrChange w:id="2728" w:author="Tim Tørnes Pedersen" w:date="2021-11-18T18:02:00Z">
                <w:pPr>
                  <w:pStyle w:val="Compact"/>
                </w:pPr>
              </w:pPrChange>
            </w:pPr>
            <w:del w:id="2729" w:author="Tim Tørnes Pedersen" w:date="2021-11-18T18:02:00Z">
              <w:r w:rsidDel="007D446A">
                <w:delText>0.0</w:delText>
              </w:r>
            </w:del>
          </w:p>
        </w:tc>
        <w:tc>
          <w:tcPr>
            <w:tcW w:w="0" w:type="auto"/>
          </w:tcPr>
          <w:p w14:paraId="2A9CA845" w14:textId="4C465ABD" w:rsidR="00A4478A" w:rsidDel="007D446A" w:rsidRDefault="004A0387">
            <w:pPr>
              <w:pStyle w:val="Compact"/>
              <w:keepNext/>
              <w:keepLines/>
              <w:spacing w:before="200" w:after="0"/>
              <w:outlineLvl w:val="1"/>
              <w:rPr>
                <w:del w:id="2730" w:author="Tim Tørnes Pedersen" w:date="2021-11-18T18:02:00Z"/>
              </w:rPr>
              <w:pPrChange w:id="2731" w:author="Tim Tørnes Pedersen" w:date="2021-11-18T18:02:00Z">
                <w:pPr>
                  <w:pStyle w:val="Compact"/>
                </w:pPr>
              </w:pPrChange>
            </w:pPr>
            <w:del w:id="2732" w:author="Tim Tørnes Pedersen" w:date="2021-11-18T18:02:00Z">
              <w:r w:rsidDel="007D446A">
                <w:delText>0.0</w:delText>
              </w:r>
            </w:del>
          </w:p>
        </w:tc>
      </w:tr>
      <w:tr w:rsidR="00A4478A" w:rsidDel="007D446A" w14:paraId="1A6E5736" w14:textId="5209C6D1" w:rsidTr="007D446A">
        <w:trPr>
          <w:del w:id="2733" w:author="Tim Tørnes Pedersen" w:date="2021-11-18T18:02:00Z"/>
        </w:trPr>
        <w:tc>
          <w:tcPr>
            <w:tcW w:w="0" w:type="auto"/>
          </w:tcPr>
          <w:p w14:paraId="54B07CE6" w14:textId="392402E7" w:rsidR="00A4478A" w:rsidDel="007D446A" w:rsidRDefault="004A0387">
            <w:pPr>
              <w:pStyle w:val="Compact"/>
              <w:keepNext/>
              <w:keepLines/>
              <w:spacing w:before="200" w:after="0"/>
              <w:outlineLvl w:val="1"/>
              <w:rPr>
                <w:del w:id="2734" w:author="Tim Tørnes Pedersen" w:date="2021-11-18T18:02:00Z"/>
              </w:rPr>
              <w:pPrChange w:id="2735" w:author="Tim Tørnes Pedersen" w:date="2021-11-18T18:02:00Z">
                <w:pPr>
                  <w:pStyle w:val="Compact"/>
                </w:pPr>
              </w:pPrChange>
            </w:pPr>
            <w:del w:id="2736" w:author="Tim Tørnes Pedersen" w:date="2021-11-18T18:02:00Z">
              <w:r w:rsidDel="007D446A">
                <w:delText>NL</w:delText>
              </w:r>
            </w:del>
          </w:p>
        </w:tc>
        <w:tc>
          <w:tcPr>
            <w:tcW w:w="0" w:type="auto"/>
          </w:tcPr>
          <w:p w14:paraId="11B45CB9" w14:textId="73DAFECC" w:rsidR="00A4478A" w:rsidDel="007D446A" w:rsidRDefault="004A0387">
            <w:pPr>
              <w:pStyle w:val="Compact"/>
              <w:keepNext/>
              <w:keepLines/>
              <w:spacing w:before="200" w:after="0"/>
              <w:outlineLvl w:val="1"/>
              <w:rPr>
                <w:del w:id="2737" w:author="Tim Tørnes Pedersen" w:date="2021-11-18T18:02:00Z"/>
              </w:rPr>
              <w:pPrChange w:id="2738" w:author="Tim Tørnes Pedersen" w:date="2021-11-18T18:02:00Z">
                <w:pPr>
                  <w:pStyle w:val="Compact"/>
                </w:pPr>
              </w:pPrChange>
            </w:pPr>
            <w:del w:id="2739" w:author="Tim Tørnes Pedersen" w:date="2021-11-18T18:02:00Z">
              <w:r w:rsidDel="007D446A">
                <w:delText>957.0</w:delText>
              </w:r>
            </w:del>
          </w:p>
        </w:tc>
        <w:tc>
          <w:tcPr>
            <w:tcW w:w="0" w:type="auto"/>
          </w:tcPr>
          <w:p w14:paraId="4F55DE87" w14:textId="17892CD1" w:rsidR="00A4478A" w:rsidDel="007D446A" w:rsidRDefault="004A0387">
            <w:pPr>
              <w:pStyle w:val="Compact"/>
              <w:keepNext/>
              <w:keepLines/>
              <w:spacing w:before="200" w:after="0"/>
              <w:outlineLvl w:val="1"/>
              <w:rPr>
                <w:del w:id="2740" w:author="Tim Tørnes Pedersen" w:date="2021-11-18T18:02:00Z"/>
              </w:rPr>
              <w:pPrChange w:id="2741" w:author="Tim Tørnes Pedersen" w:date="2021-11-18T18:02:00Z">
                <w:pPr>
                  <w:pStyle w:val="Compact"/>
                </w:pPr>
              </w:pPrChange>
            </w:pPr>
            <w:del w:id="2742" w:author="Tim Tørnes Pedersen" w:date="2021-11-18T18:02:00Z">
              <w:r w:rsidDel="007D446A">
                <w:delText>3491.0</w:delText>
              </w:r>
            </w:del>
          </w:p>
        </w:tc>
        <w:tc>
          <w:tcPr>
            <w:tcW w:w="0" w:type="auto"/>
          </w:tcPr>
          <w:p w14:paraId="2C46B929" w14:textId="173E3BA3" w:rsidR="00A4478A" w:rsidDel="007D446A" w:rsidRDefault="004A0387">
            <w:pPr>
              <w:pStyle w:val="Compact"/>
              <w:keepNext/>
              <w:keepLines/>
              <w:spacing w:before="200" w:after="0"/>
              <w:outlineLvl w:val="1"/>
              <w:rPr>
                <w:del w:id="2743" w:author="Tim Tørnes Pedersen" w:date="2021-11-18T18:02:00Z"/>
              </w:rPr>
              <w:pPrChange w:id="2744" w:author="Tim Tørnes Pedersen" w:date="2021-11-18T18:02:00Z">
                <w:pPr>
                  <w:pStyle w:val="Compact"/>
                </w:pPr>
              </w:pPrChange>
            </w:pPr>
            <w:del w:id="2745" w:author="Tim Tørnes Pedersen" w:date="2021-11-18T18:02:00Z">
              <w:r w:rsidDel="007D446A">
                <w:delText>0.0</w:delText>
              </w:r>
            </w:del>
          </w:p>
        </w:tc>
        <w:tc>
          <w:tcPr>
            <w:tcW w:w="0" w:type="auto"/>
          </w:tcPr>
          <w:p w14:paraId="303A24C0" w14:textId="3081AE77" w:rsidR="00A4478A" w:rsidDel="007D446A" w:rsidRDefault="004A0387">
            <w:pPr>
              <w:pStyle w:val="Compact"/>
              <w:keepNext/>
              <w:keepLines/>
              <w:spacing w:before="200" w:after="0"/>
              <w:outlineLvl w:val="1"/>
              <w:rPr>
                <w:del w:id="2746" w:author="Tim Tørnes Pedersen" w:date="2021-11-18T18:02:00Z"/>
              </w:rPr>
              <w:pPrChange w:id="2747" w:author="Tim Tørnes Pedersen" w:date="2021-11-18T18:02:00Z">
                <w:pPr>
                  <w:pStyle w:val="Compact"/>
                </w:pPr>
              </w:pPrChange>
            </w:pPr>
            <w:del w:id="2748" w:author="Tim Tørnes Pedersen" w:date="2021-11-18T18:02:00Z">
              <w:r w:rsidDel="007D446A">
                <w:delText>4522.0</w:delText>
              </w:r>
            </w:del>
          </w:p>
        </w:tc>
        <w:tc>
          <w:tcPr>
            <w:tcW w:w="0" w:type="auto"/>
          </w:tcPr>
          <w:p w14:paraId="41A09ED6" w14:textId="27D2DC96" w:rsidR="00A4478A" w:rsidDel="007D446A" w:rsidRDefault="004A0387">
            <w:pPr>
              <w:pStyle w:val="Compact"/>
              <w:keepNext/>
              <w:keepLines/>
              <w:spacing w:before="200" w:after="0"/>
              <w:outlineLvl w:val="1"/>
              <w:rPr>
                <w:del w:id="2749" w:author="Tim Tørnes Pedersen" w:date="2021-11-18T18:02:00Z"/>
              </w:rPr>
              <w:pPrChange w:id="2750" w:author="Tim Tørnes Pedersen" w:date="2021-11-18T18:02:00Z">
                <w:pPr>
                  <w:pStyle w:val="Compact"/>
                </w:pPr>
              </w:pPrChange>
            </w:pPr>
            <w:del w:id="2751" w:author="Tim Tørnes Pedersen" w:date="2021-11-18T18:02:00Z">
              <w:r w:rsidDel="007D446A">
                <w:delText>23417.2</w:delText>
              </w:r>
            </w:del>
          </w:p>
        </w:tc>
        <w:tc>
          <w:tcPr>
            <w:tcW w:w="0" w:type="auto"/>
          </w:tcPr>
          <w:p w14:paraId="49FA3D5A" w14:textId="4548C944" w:rsidR="00A4478A" w:rsidDel="007D446A" w:rsidRDefault="004A0387">
            <w:pPr>
              <w:pStyle w:val="Compact"/>
              <w:keepNext/>
              <w:keepLines/>
              <w:spacing w:before="200" w:after="0"/>
              <w:outlineLvl w:val="1"/>
              <w:rPr>
                <w:del w:id="2752" w:author="Tim Tørnes Pedersen" w:date="2021-11-18T18:02:00Z"/>
              </w:rPr>
              <w:pPrChange w:id="2753" w:author="Tim Tørnes Pedersen" w:date="2021-11-18T18:02:00Z">
                <w:pPr>
                  <w:pStyle w:val="Compact"/>
                </w:pPr>
              </w:pPrChange>
            </w:pPr>
            <w:del w:id="2754" w:author="Tim Tørnes Pedersen" w:date="2021-11-18T18:02:00Z">
              <w:r w:rsidDel="007D446A">
                <w:delText>9734.1</w:delText>
              </w:r>
            </w:del>
          </w:p>
        </w:tc>
        <w:tc>
          <w:tcPr>
            <w:tcW w:w="0" w:type="auto"/>
          </w:tcPr>
          <w:p w14:paraId="201075B9" w14:textId="7622A934" w:rsidR="00A4478A" w:rsidDel="007D446A" w:rsidRDefault="004A0387">
            <w:pPr>
              <w:pStyle w:val="Compact"/>
              <w:keepNext/>
              <w:keepLines/>
              <w:spacing w:before="200" w:after="0"/>
              <w:outlineLvl w:val="1"/>
              <w:rPr>
                <w:del w:id="2755" w:author="Tim Tørnes Pedersen" w:date="2021-11-18T18:02:00Z"/>
              </w:rPr>
              <w:pPrChange w:id="2756" w:author="Tim Tørnes Pedersen" w:date="2021-11-18T18:02:00Z">
                <w:pPr>
                  <w:pStyle w:val="Compact"/>
                </w:pPr>
              </w:pPrChange>
            </w:pPr>
            <w:del w:id="2757" w:author="Tim Tørnes Pedersen" w:date="2021-11-18T18:02:00Z">
              <w:r w:rsidDel="007D446A">
                <w:delText>16942.4</w:delText>
              </w:r>
            </w:del>
          </w:p>
        </w:tc>
        <w:tc>
          <w:tcPr>
            <w:tcW w:w="0" w:type="auto"/>
          </w:tcPr>
          <w:p w14:paraId="3280ED62" w14:textId="72C2483E" w:rsidR="00A4478A" w:rsidDel="007D446A" w:rsidRDefault="004A0387">
            <w:pPr>
              <w:pStyle w:val="Compact"/>
              <w:keepNext/>
              <w:keepLines/>
              <w:spacing w:before="200" w:after="0"/>
              <w:outlineLvl w:val="1"/>
              <w:rPr>
                <w:del w:id="2758" w:author="Tim Tørnes Pedersen" w:date="2021-11-18T18:02:00Z"/>
              </w:rPr>
              <w:pPrChange w:id="2759" w:author="Tim Tørnes Pedersen" w:date="2021-11-18T18:02:00Z">
                <w:pPr>
                  <w:pStyle w:val="Compact"/>
                </w:pPr>
              </w:pPrChange>
            </w:pPr>
            <w:del w:id="2760" w:author="Tim Tørnes Pedersen" w:date="2021-11-18T18:02:00Z">
              <w:r w:rsidDel="007D446A">
                <w:delText>0.0</w:delText>
              </w:r>
            </w:del>
          </w:p>
        </w:tc>
        <w:tc>
          <w:tcPr>
            <w:tcW w:w="0" w:type="auto"/>
          </w:tcPr>
          <w:p w14:paraId="171FA4C4" w14:textId="04126E2F" w:rsidR="00A4478A" w:rsidDel="007D446A" w:rsidRDefault="004A0387">
            <w:pPr>
              <w:pStyle w:val="Compact"/>
              <w:keepNext/>
              <w:keepLines/>
              <w:spacing w:before="200" w:after="0"/>
              <w:outlineLvl w:val="1"/>
              <w:rPr>
                <w:del w:id="2761" w:author="Tim Tørnes Pedersen" w:date="2021-11-18T18:02:00Z"/>
              </w:rPr>
              <w:pPrChange w:id="2762" w:author="Tim Tørnes Pedersen" w:date="2021-11-18T18:02:00Z">
                <w:pPr>
                  <w:pStyle w:val="Compact"/>
                </w:pPr>
              </w:pPrChange>
            </w:pPr>
            <w:del w:id="2763" w:author="Tim Tørnes Pedersen" w:date="2021-11-18T18:02:00Z">
              <w:r w:rsidDel="007D446A">
                <w:delText>1490.9</w:delText>
              </w:r>
            </w:del>
          </w:p>
        </w:tc>
        <w:tc>
          <w:tcPr>
            <w:tcW w:w="0" w:type="auto"/>
          </w:tcPr>
          <w:p w14:paraId="3400B6B7" w14:textId="3FFC6DB6" w:rsidR="00A4478A" w:rsidDel="007D446A" w:rsidRDefault="004A0387">
            <w:pPr>
              <w:pStyle w:val="Compact"/>
              <w:keepNext/>
              <w:keepLines/>
              <w:spacing w:before="200" w:after="0"/>
              <w:outlineLvl w:val="1"/>
              <w:rPr>
                <w:del w:id="2764" w:author="Tim Tørnes Pedersen" w:date="2021-11-18T18:02:00Z"/>
              </w:rPr>
              <w:pPrChange w:id="2765" w:author="Tim Tørnes Pedersen" w:date="2021-11-18T18:02:00Z">
                <w:pPr>
                  <w:pStyle w:val="Compact"/>
                </w:pPr>
              </w:pPrChange>
            </w:pPr>
            <w:del w:id="2766" w:author="Tim Tørnes Pedersen" w:date="2021-11-18T18:02:00Z">
              <w:r w:rsidDel="007D446A">
                <w:delText>0.0</w:delText>
              </w:r>
            </w:del>
          </w:p>
        </w:tc>
      </w:tr>
      <w:tr w:rsidR="00A4478A" w:rsidDel="007D446A" w14:paraId="3DCADFE1" w14:textId="4DECB7AA" w:rsidTr="007D446A">
        <w:trPr>
          <w:del w:id="2767" w:author="Tim Tørnes Pedersen" w:date="2021-11-18T18:02:00Z"/>
        </w:trPr>
        <w:tc>
          <w:tcPr>
            <w:tcW w:w="0" w:type="auto"/>
          </w:tcPr>
          <w:p w14:paraId="16146619" w14:textId="65B12C02" w:rsidR="00A4478A" w:rsidDel="007D446A" w:rsidRDefault="004A0387">
            <w:pPr>
              <w:pStyle w:val="Compact"/>
              <w:keepNext/>
              <w:keepLines/>
              <w:spacing w:before="200" w:after="0"/>
              <w:outlineLvl w:val="1"/>
              <w:rPr>
                <w:del w:id="2768" w:author="Tim Tørnes Pedersen" w:date="2021-11-18T18:02:00Z"/>
              </w:rPr>
              <w:pPrChange w:id="2769" w:author="Tim Tørnes Pedersen" w:date="2021-11-18T18:02:00Z">
                <w:pPr>
                  <w:pStyle w:val="Compact"/>
                </w:pPr>
              </w:pPrChange>
            </w:pPr>
            <w:del w:id="2770" w:author="Tim Tørnes Pedersen" w:date="2021-11-18T18:02:00Z">
              <w:r w:rsidDel="007D446A">
                <w:delText>NO</w:delText>
              </w:r>
            </w:del>
          </w:p>
        </w:tc>
        <w:tc>
          <w:tcPr>
            <w:tcW w:w="0" w:type="auto"/>
          </w:tcPr>
          <w:p w14:paraId="279D7864" w14:textId="5F0A84FB" w:rsidR="00A4478A" w:rsidDel="007D446A" w:rsidRDefault="004A0387">
            <w:pPr>
              <w:pStyle w:val="Compact"/>
              <w:keepNext/>
              <w:keepLines/>
              <w:spacing w:before="200" w:after="0"/>
              <w:outlineLvl w:val="1"/>
              <w:rPr>
                <w:del w:id="2771" w:author="Tim Tørnes Pedersen" w:date="2021-11-18T18:02:00Z"/>
              </w:rPr>
              <w:pPrChange w:id="2772" w:author="Tim Tørnes Pedersen" w:date="2021-11-18T18:02:00Z">
                <w:pPr>
                  <w:pStyle w:val="Compact"/>
                </w:pPr>
              </w:pPrChange>
            </w:pPr>
            <w:del w:id="2773" w:author="Tim Tørnes Pedersen" w:date="2021-11-18T18:02:00Z">
              <w:r w:rsidDel="007D446A">
                <w:delText>0.0</w:delText>
              </w:r>
            </w:del>
          </w:p>
        </w:tc>
        <w:tc>
          <w:tcPr>
            <w:tcW w:w="0" w:type="auto"/>
          </w:tcPr>
          <w:p w14:paraId="5F206DB7" w14:textId="5A5504BF" w:rsidR="00A4478A" w:rsidDel="007D446A" w:rsidRDefault="004A0387">
            <w:pPr>
              <w:pStyle w:val="Compact"/>
              <w:keepNext/>
              <w:keepLines/>
              <w:spacing w:before="200" w:after="0"/>
              <w:outlineLvl w:val="1"/>
              <w:rPr>
                <w:del w:id="2774" w:author="Tim Tørnes Pedersen" w:date="2021-11-18T18:02:00Z"/>
              </w:rPr>
              <w:pPrChange w:id="2775" w:author="Tim Tørnes Pedersen" w:date="2021-11-18T18:02:00Z">
                <w:pPr>
                  <w:pStyle w:val="Compact"/>
                </w:pPr>
              </w:pPrChange>
            </w:pPr>
            <w:del w:id="2776" w:author="Tim Tørnes Pedersen" w:date="2021-11-18T18:02:00Z">
              <w:r w:rsidDel="007D446A">
                <w:delText>1708.0</w:delText>
              </w:r>
            </w:del>
          </w:p>
        </w:tc>
        <w:tc>
          <w:tcPr>
            <w:tcW w:w="0" w:type="auto"/>
          </w:tcPr>
          <w:p w14:paraId="7A1DFA11" w14:textId="4D85DF1B" w:rsidR="00A4478A" w:rsidDel="007D446A" w:rsidRDefault="004A0387">
            <w:pPr>
              <w:pStyle w:val="Compact"/>
              <w:keepNext/>
              <w:keepLines/>
              <w:spacing w:before="200" w:after="0"/>
              <w:outlineLvl w:val="1"/>
              <w:rPr>
                <w:del w:id="2777" w:author="Tim Tørnes Pedersen" w:date="2021-11-18T18:02:00Z"/>
              </w:rPr>
              <w:pPrChange w:id="2778" w:author="Tim Tørnes Pedersen" w:date="2021-11-18T18:02:00Z">
                <w:pPr>
                  <w:pStyle w:val="Compact"/>
                </w:pPr>
              </w:pPrChange>
            </w:pPr>
            <w:del w:id="2779" w:author="Tim Tørnes Pedersen" w:date="2021-11-18T18:02:00Z">
              <w:r w:rsidDel="007D446A">
                <w:delText>0.0</w:delText>
              </w:r>
            </w:del>
          </w:p>
        </w:tc>
        <w:tc>
          <w:tcPr>
            <w:tcW w:w="0" w:type="auto"/>
          </w:tcPr>
          <w:p w14:paraId="6B0F504A" w14:textId="05C40877" w:rsidR="00A4478A" w:rsidDel="007D446A" w:rsidRDefault="004A0387">
            <w:pPr>
              <w:pStyle w:val="Compact"/>
              <w:keepNext/>
              <w:keepLines/>
              <w:spacing w:before="200" w:after="0"/>
              <w:outlineLvl w:val="1"/>
              <w:rPr>
                <w:del w:id="2780" w:author="Tim Tørnes Pedersen" w:date="2021-11-18T18:02:00Z"/>
              </w:rPr>
              <w:pPrChange w:id="2781" w:author="Tim Tørnes Pedersen" w:date="2021-11-18T18:02:00Z">
                <w:pPr>
                  <w:pStyle w:val="Compact"/>
                </w:pPr>
              </w:pPrChange>
            </w:pPr>
            <w:del w:id="2782" w:author="Tim Tørnes Pedersen" w:date="2021-11-18T18:02:00Z">
              <w:r w:rsidDel="007D446A">
                <w:delText>53.4</w:delText>
              </w:r>
            </w:del>
          </w:p>
        </w:tc>
        <w:tc>
          <w:tcPr>
            <w:tcW w:w="0" w:type="auto"/>
          </w:tcPr>
          <w:p w14:paraId="4588194C" w14:textId="365E6022" w:rsidR="00A4478A" w:rsidDel="007D446A" w:rsidRDefault="004A0387">
            <w:pPr>
              <w:pStyle w:val="Compact"/>
              <w:keepNext/>
              <w:keepLines/>
              <w:spacing w:before="200" w:after="0"/>
              <w:outlineLvl w:val="1"/>
              <w:rPr>
                <w:del w:id="2783" w:author="Tim Tørnes Pedersen" w:date="2021-11-18T18:02:00Z"/>
              </w:rPr>
              <w:pPrChange w:id="2784" w:author="Tim Tørnes Pedersen" w:date="2021-11-18T18:02:00Z">
                <w:pPr>
                  <w:pStyle w:val="Compact"/>
                </w:pPr>
              </w:pPrChange>
            </w:pPr>
            <w:del w:id="2785" w:author="Tim Tørnes Pedersen" w:date="2021-11-18T18:02:00Z">
              <w:r w:rsidDel="007D446A">
                <w:delText>775.9</w:delText>
              </w:r>
            </w:del>
          </w:p>
        </w:tc>
        <w:tc>
          <w:tcPr>
            <w:tcW w:w="0" w:type="auto"/>
          </w:tcPr>
          <w:p w14:paraId="113F608A" w14:textId="16FFF92A" w:rsidR="00A4478A" w:rsidDel="007D446A" w:rsidRDefault="004A0387">
            <w:pPr>
              <w:pStyle w:val="Compact"/>
              <w:keepNext/>
              <w:keepLines/>
              <w:spacing w:before="200" w:after="0"/>
              <w:outlineLvl w:val="1"/>
              <w:rPr>
                <w:del w:id="2786" w:author="Tim Tørnes Pedersen" w:date="2021-11-18T18:02:00Z"/>
              </w:rPr>
              <w:pPrChange w:id="2787" w:author="Tim Tørnes Pedersen" w:date="2021-11-18T18:02:00Z">
                <w:pPr>
                  <w:pStyle w:val="Compact"/>
                </w:pPr>
              </w:pPrChange>
            </w:pPr>
            <w:del w:id="2788" w:author="Tim Tørnes Pedersen" w:date="2021-11-18T18:02:00Z">
              <w:r w:rsidDel="007D446A">
                <w:delText>1885.6</w:delText>
              </w:r>
            </w:del>
          </w:p>
        </w:tc>
        <w:tc>
          <w:tcPr>
            <w:tcW w:w="0" w:type="auto"/>
          </w:tcPr>
          <w:p w14:paraId="47673F23" w14:textId="17AED5A3" w:rsidR="00A4478A" w:rsidDel="007D446A" w:rsidRDefault="004A0387">
            <w:pPr>
              <w:pStyle w:val="Compact"/>
              <w:keepNext/>
              <w:keepLines/>
              <w:spacing w:before="200" w:after="0"/>
              <w:outlineLvl w:val="1"/>
              <w:rPr>
                <w:del w:id="2789" w:author="Tim Tørnes Pedersen" w:date="2021-11-18T18:02:00Z"/>
              </w:rPr>
              <w:pPrChange w:id="2790" w:author="Tim Tørnes Pedersen" w:date="2021-11-18T18:02:00Z">
                <w:pPr>
                  <w:pStyle w:val="Compact"/>
                </w:pPr>
              </w:pPrChange>
            </w:pPr>
            <w:del w:id="2791" w:author="Tim Tørnes Pedersen" w:date="2021-11-18T18:02:00Z">
              <w:r w:rsidDel="007D446A">
                <w:delText>0.0</w:delText>
              </w:r>
            </w:del>
          </w:p>
        </w:tc>
        <w:tc>
          <w:tcPr>
            <w:tcW w:w="0" w:type="auto"/>
          </w:tcPr>
          <w:p w14:paraId="5EEDF39C" w14:textId="14C7087D" w:rsidR="00A4478A" w:rsidDel="007D446A" w:rsidRDefault="004A0387">
            <w:pPr>
              <w:pStyle w:val="Compact"/>
              <w:keepNext/>
              <w:keepLines/>
              <w:spacing w:before="200" w:after="0"/>
              <w:outlineLvl w:val="1"/>
              <w:rPr>
                <w:del w:id="2792" w:author="Tim Tørnes Pedersen" w:date="2021-11-18T18:02:00Z"/>
              </w:rPr>
              <w:pPrChange w:id="2793" w:author="Tim Tørnes Pedersen" w:date="2021-11-18T18:02:00Z">
                <w:pPr>
                  <w:pStyle w:val="Compact"/>
                </w:pPr>
              </w:pPrChange>
            </w:pPr>
            <w:del w:id="2794" w:author="Tim Tørnes Pedersen" w:date="2021-11-18T18:02:00Z">
              <w:r w:rsidDel="007D446A">
                <w:delText>0.0</w:delText>
              </w:r>
            </w:del>
          </w:p>
        </w:tc>
        <w:tc>
          <w:tcPr>
            <w:tcW w:w="0" w:type="auto"/>
          </w:tcPr>
          <w:p w14:paraId="69A795F7" w14:textId="594ED1CF" w:rsidR="00A4478A" w:rsidDel="007D446A" w:rsidRDefault="004A0387">
            <w:pPr>
              <w:pStyle w:val="Compact"/>
              <w:keepNext/>
              <w:keepLines/>
              <w:spacing w:before="200" w:after="0"/>
              <w:outlineLvl w:val="1"/>
              <w:rPr>
                <w:del w:id="2795" w:author="Tim Tørnes Pedersen" w:date="2021-11-18T18:02:00Z"/>
              </w:rPr>
              <w:pPrChange w:id="2796" w:author="Tim Tørnes Pedersen" w:date="2021-11-18T18:02:00Z">
                <w:pPr>
                  <w:pStyle w:val="Compact"/>
                </w:pPr>
              </w:pPrChange>
            </w:pPr>
            <w:del w:id="2797" w:author="Tim Tørnes Pedersen" w:date="2021-11-18T18:02:00Z">
              <w:r w:rsidDel="007D446A">
                <w:delText>0.0</w:delText>
              </w:r>
            </w:del>
          </w:p>
        </w:tc>
        <w:tc>
          <w:tcPr>
            <w:tcW w:w="0" w:type="auto"/>
          </w:tcPr>
          <w:p w14:paraId="5D310CF4" w14:textId="3B97E9AF" w:rsidR="00A4478A" w:rsidDel="007D446A" w:rsidRDefault="004A0387">
            <w:pPr>
              <w:pStyle w:val="Compact"/>
              <w:keepNext/>
              <w:keepLines/>
              <w:spacing w:before="200" w:after="0"/>
              <w:outlineLvl w:val="1"/>
              <w:rPr>
                <w:del w:id="2798" w:author="Tim Tørnes Pedersen" w:date="2021-11-18T18:02:00Z"/>
              </w:rPr>
              <w:pPrChange w:id="2799" w:author="Tim Tørnes Pedersen" w:date="2021-11-18T18:02:00Z">
                <w:pPr>
                  <w:pStyle w:val="Compact"/>
                </w:pPr>
              </w:pPrChange>
            </w:pPr>
            <w:del w:id="2800" w:author="Tim Tørnes Pedersen" w:date="2021-11-18T18:02:00Z">
              <w:r w:rsidDel="007D446A">
                <w:delText>0.0</w:delText>
              </w:r>
            </w:del>
          </w:p>
        </w:tc>
      </w:tr>
      <w:tr w:rsidR="00A4478A" w:rsidDel="007D446A" w14:paraId="6878B4C1" w14:textId="68B4FD7D" w:rsidTr="007D446A">
        <w:trPr>
          <w:del w:id="2801" w:author="Tim Tørnes Pedersen" w:date="2021-11-18T18:02:00Z"/>
        </w:trPr>
        <w:tc>
          <w:tcPr>
            <w:tcW w:w="0" w:type="auto"/>
          </w:tcPr>
          <w:p w14:paraId="2AFBA284" w14:textId="232D7732" w:rsidR="00A4478A" w:rsidDel="007D446A" w:rsidRDefault="004A0387">
            <w:pPr>
              <w:pStyle w:val="Compact"/>
              <w:keepNext/>
              <w:keepLines/>
              <w:spacing w:before="200" w:after="0"/>
              <w:outlineLvl w:val="1"/>
              <w:rPr>
                <w:del w:id="2802" w:author="Tim Tørnes Pedersen" w:date="2021-11-18T18:02:00Z"/>
              </w:rPr>
              <w:pPrChange w:id="2803" w:author="Tim Tørnes Pedersen" w:date="2021-11-18T18:02:00Z">
                <w:pPr>
                  <w:pStyle w:val="Compact"/>
                </w:pPr>
              </w:pPrChange>
            </w:pPr>
            <w:del w:id="2804" w:author="Tim Tørnes Pedersen" w:date="2021-11-18T18:02:00Z">
              <w:r w:rsidDel="007D446A">
                <w:delText>PL</w:delText>
              </w:r>
            </w:del>
          </w:p>
        </w:tc>
        <w:tc>
          <w:tcPr>
            <w:tcW w:w="0" w:type="auto"/>
          </w:tcPr>
          <w:p w14:paraId="12966B63" w14:textId="6CC1198B" w:rsidR="00A4478A" w:rsidDel="007D446A" w:rsidRDefault="004A0387">
            <w:pPr>
              <w:pStyle w:val="Compact"/>
              <w:keepNext/>
              <w:keepLines/>
              <w:spacing w:before="200" w:after="0"/>
              <w:outlineLvl w:val="1"/>
              <w:rPr>
                <w:del w:id="2805" w:author="Tim Tørnes Pedersen" w:date="2021-11-18T18:02:00Z"/>
              </w:rPr>
              <w:pPrChange w:id="2806" w:author="Tim Tørnes Pedersen" w:date="2021-11-18T18:02:00Z">
                <w:pPr>
                  <w:pStyle w:val="Compact"/>
                </w:pPr>
              </w:pPrChange>
            </w:pPr>
            <w:del w:id="2807" w:author="Tim Tørnes Pedersen" w:date="2021-11-18T18:02:00Z">
              <w:r w:rsidDel="007D446A">
                <w:delText>0.0</w:delText>
              </w:r>
            </w:del>
          </w:p>
        </w:tc>
        <w:tc>
          <w:tcPr>
            <w:tcW w:w="0" w:type="auto"/>
          </w:tcPr>
          <w:p w14:paraId="2FA268BE" w14:textId="1609A90E" w:rsidR="00A4478A" w:rsidDel="007D446A" w:rsidRDefault="004A0387">
            <w:pPr>
              <w:pStyle w:val="Compact"/>
              <w:keepNext/>
              <w:keepLines/>
              <w:spacing w:before="200" w:after="0"/>
              <w:outlineLvl w:val="1"/>
              <w:rPr>
                <w:del w:id="2808" w:author="Tim Tørnes Pedersen" w:date="2021-11-18T18:02:00Z"/>
              </w:rPr>
              <w:pPrChange w:id="2809" w:author="Tim Tørnes Pedersen" w:date="2021-11-18T18:02:00Z">
                <w:pPr>
                  <w:pStyle w:val="Compact"/>
                </w:pPr>
              </w:pPrChange>
            </w:pPr>
            <w:del w:id="2810" w:author="Tim Tørnes Pedersen" w:date="2021-11-18T18:02:00Z">
              <w:r w:rsidDel="007D446A">
                <w:delText>5762.1</w:delText>
              </w:r>
            </w:del>
          </w:p>
        </w:tc>
        <w:tc>
          <w:tcPr>
            <w:tcW w:w="0" w:type="auto"/>
          </w:tcPr>
          <w:p w14:paraId="04990836" w14:textId="2ABD351D" w:rsidR="00A4478A" w:rsidDel="007D446A" w:rsidRDefault="004A0387">
            <w:pPr>
              <w:pStyle w:val="Compact"/>
              <w:keepNext/>
              <w:keepLines/>
              <w:spacing w:before="200" w:after="0"/>
              <w:outlineLvl w:val="1"/>
              <w:rPr>
                <w:del w:id="2811" w:author="Tim Tørnes Pedersen" w:date="2021-11-18T18:02:00Z"/>
              </w:rPr>
              <w:pPrChange w:id="2812" w:author="Tim Tørnes Pedersen" w:date="2021-11-18T18:02:00Z">
                <w:pPr>
                  <w:pStyle w:val="Compact"/>
                </w:pPr>
              </w:pPrChange>
            </w:pPr>
            <w:del w:id="2813" w:author="Tim Tørnes Pedersen" w:date="2021-11-18T18:02:00Z">
              <w:r w:rsidDel="007D446A">
                <w:delText>14.4</w:delText>
              </w:r>
            </w:del>
          </w:p>
        </w:tc>
        <w:tc>
          <w:tcPr>
            <w:tcW w:w="0" w:type="auto"/>
          </w:tcPr>
          <w:p w14:paraId="7DDCA228" w14:textId="42B61240" w:rsidR="00A4478A" w:rsidDel="007D446A" w:rsidRDefault="004A0387">
            <w:pPr>
              <w:pStyle w:val="Compact"/>
              <w:keepNext/>
              <w:keepLines/>
              <w:spacing w:before="200" w:after="0"/>
              <w:outlineLvl w:val="1"/>
              <w:rPr>
                <w:del w:id="2814" w:author="Tim Tørnes Pedersen" w:date="2021-11-18T18:02:00Z"/>
              </w:rPr>
              <w:pPrChange w:id="2815" w:author="Tim Tørnes Pedersen" w:date="2021-11-18T18:02:00Z">
                <w:pPr>
                  <w:pStyle w:val="Compact"/>
                </w:pPr>
              </w:pPrChange>
            </w:pPr>
            <w:del w:id="2816" w:author="Tim Tørnes Pedersen" w:date="2021-11-18T18:02:00Z">
              <w:r w:rsidDel="007D446A">
                <w:delText>562.0</w:delText>
              </w:r>
            </w:del>
          </w:p>
        </w:tc>
        <w:tc>
          <w:tcPr>
            <w:tcW w:w="0" w:type="auto"/>
          </w:tcPr>
          <w:p w14:paraId="1445CE9F" w14:textId="03B0F6B5" w:rsidR="00A4478A" w:rsidDel="007D446A" w:rsidRDefault="004A0387">
            <w:pPr>
              <w:pStyle w:val="Compact"/>
              <w:keepNext/>
              <w:keepLines/>
              <w:spacing w:before="200" w:after="0"/>
              <w:outlineLvl w:val="1"/>
              <w:rPr>
                <w:del w:id="2817" w:author="Tim Tørnes Pedersen" w:date="2021-11-18T18:02:00Z"/>
              </w:rPr>
              <w:pPrChange w:id="2818" w:author="Tim Tørnes Pedersen" w:date="2021-11-18T18:02:00Z">
                <w:pPr>
                  <w:pStyle w:val="Compact"/>
                </w:pPr>
              </w:pPrChange>
            </w:pPr>
            <w:del w:id="2819" w:author="Tim Tørnes Pedersen" w:date="2021-11-18T18:02:00Z">
              <w:r w:rsidDel="007D446A">
                <w:delText>562.1</w:delText>
              </w:r>
            </w:del>
          </w:p>
        </w:tc>
        <w:tc>
          <w:tcPr>
            <w:tcW w:w="0" w:type="auto"/>
          </w:tcPr>
          <w:p w14:paraId="5514676D" w14:textId="7A17B774" w:rsidR="00A4478A" w:rsidDel="007D446A" w:rsidRDefault="004A0387">
            <w:pPr>
              <w:pStyle w:val="Compact"/>
              <w:keepNext/>
              <w:keepLines/>
              <w:spacing w:before="200" w:after="0"/>
              <w:outlineLvl w:val="1"/>
              <w:rPr>
                <w:del w:id="2820" w:author="Tim Tørnes Pedersen" w:date="2021-11-18T18:02:00Z"/>
              </w:rPr>
              <w:pPrChange w:id="2821" w:author="Tim Tørnes Pedersen" w:date="2021-11-18T18:02:00Z">
                <w:pPr>
                  <w:pStyle w:val="Compact"/>
                </w:pPr>
              </w:pPrChange>
            </w:pPr>
            <w:del w:id="2822" w:author="Tim Tørnes Pedersen" w:date="2021-11-18T18:02:00Z">
              <w:r w:rsidDel="007D446A">
                <w:delText>2519.3</w:delText>
              </w:r>
            </w:del>
          </w:p>
        </w:tc>
        <w:tc>
          <w:tcPr>
            <w:tcW w:w="0" w:type="auto"/>
          </w:tcPr>
          <w:p w14:paraId="0AD0AD3F" w14:textId="5CB489F5" w:rsidR="00A4478A" w:rsidDel="007D446A" w:rsidRDefault="004A0387">
            <w:pPr>
              <w:pStyle w:val="Compact"/>
              <w:keepNext/>
              <w:keepLines/>
              <w:spacing w:before="200" w:after="0"/>
              <w:outlineLvl w:val="1"/>
              <w:rPr>
                <w:del w:id="2823" w:author="Tim Tørnes Pedersen" w:date="2021-11-18T18:02:00Z"/>
              </w:rPr>
              <w:pPrChange w:id="2824" w:author="Tim Tørnes Pedersen" w:date="2021-11-18T18:02:00Z">
                <w:pPr>
                  <w:pStyle w:val="Compact"/>
                </w:pPr>
              </w:pPrChange>
            </w:pPr>
            <w:del w:id="2825" w:author="Tim Tørnes Pedersen" w:date="2021-11-18T18:02:00Z">
              <w:r w:rsidDel="007D446A">
                <w:delText>65419.7</w:delText>
              </w:r>
            </w:del>
          </w:p>
        </w:tc>
        <w:tc>
          <w:tcPr>
            <w:tcW w:w="0" w:type="auto"/>
          </w:tcPr>
          <w:p w14:paraId="02930BE7" w14:textId="22D7811B" w:rsidR="00A4478A" w:rsidDel="007D446A" w:rsidRDefault="004A0387">
            <w:pPr>
              <w:pStyle w:val="Compact"/>
              <w:keepNext/>
              <w:keepLines/>
              <w:spacing w:before="200" w:after="0"/>
              <w:outlineLvl w:val="1"/>
              <w:rPr>
                <w:del w:id="2826" w:author="Tim Tørnes Pedersen" w:date="2021-11-18T18:02:00Z"/>
              </w:rPr>
              <w:pPrChange w:id="2827" w:author="Tim Tørnes Pedersen" w:date="2021-11-18T18:02:00Z">
                <w:pPr>
                  <w:pStyle w:val="Compact"/>
                </w:pPr>
              </w:pPrChange>
            </w:pPr>
            <w:del w:id="2828" w:author="Tim Tørnes Pedersen" w:date="2021-11-18T18:02:00Z">
              <w:r w:rsidDel="007D446A">
                <w:delText>28503.0</w:delText>
              </w:r>
            </w:del>
          </w:p>
        </w:tc>
        <w:tc>
          <w:tcPr>
            <w:tcW w:w="0" w:type="auto"/>
          </w:tcPr>
          <w:p w14:paraId="5E3C515E" w14:textId="24CF81F7" w:rsidR="00A4478A" w:rsidDel="007D446A" w:rsidRDefault="004A0387">
            <w:pPr>
              <w:pStyle w:val="Compact"/>
              <w:keepNext/>
              <w:keepLines/>
              <w:spacing w:before="200" w:after="0"/>
              <w:outlineLvl w:val="1"/>
              <w:rPr>
                <w:del w:id="2829" w:author="Tim Tørnes Pedersen" w:date="2021-11-18T18:02:00Z"/>
              </w:rPr>
              <w:pPrChange w:id="2830" w:author="Tim Tørnes Pedersen" w:date="2021-11-18T18:02:00Z">
                <w:pPr>
                  <w:pStyle w:val="Compact"/>
                </w:pPr>
              </w:pPrChange>
            </w:pPr>
            <w:del w:id="2831" w:author="Tim Tørnes Pedersen" w:date="2021-11-18T18:02:00Z">
              <w:r w:rsidDel="007D446A">
                <w:delText>0.0</w:delText>
              </w:r>
            </w:del>
          </w:p>
        </w:tc>
        <w:tc>
          <w:tcPr>
            <w:tcW w:w="0" w:type="auto"/>
          </w:tcPr>
          <w:p w14:paraId="4B0A62AF" w14:textId="36E7765F" w:rsidR="00A4478A" w:rsidDel="007D446A" w:rsidRDefault="004A0387">
            <w:pPr>
              <w:pStyle w:val="Compact"/>
              <w:keepNext/>
              <w:keepLines/>
              <w:spacing w:before="200" w:after="0"/>
              <w:outlineLvl w:val="1"/>
              <w:rPr>
                <w:del w:id="2832" w:author="Tim Tørnes Pedersen" w:date="2021-11-18T18:02:00Z"/>
              </w:rPr>
              <w:pPrChange w:id="2833" w:author="Tim Tørnes Pedersen" w:date="2021-11-18T18:02:00Z">
                <w:pPr>
                  <w:pStyle w:val="Compact"/>
                </w:pPr>
              </w:pPrChange>
            </w:pPr>
            <w:del w:id="2834" w:author="Tim Tørnes Pedersen" w:date="2021-11-18T18:02:00Z">
              <w:r w:rsidDel="007D446A">
                <w:delText>985.7</w:delText>
              </w:r>
            </w:del>
          </w:p>
        </w:tc>
      </w:tr>
      <w:tr w:rsidR="00A4478A" w:rsidDel="007D446A" w14:paraId="010D6898" w14:textId="1493A77D" w:rsidTr="007D446A">
        <w:trPr>
          <w:del w:id="2835" w:author="Tim Tørnes Pedersen" w:date="2021-11-18T18:02:00Z"/>
        </w:trPr>
        <w:tc>
          <w:tcPr>
            <w:tcW w:w="0" w:type="auto"/>
          </w:tcPr>
          <w:p w14:paraId="79BB4081" w14:textId="43035033" w:rsidR="00A4478A" w:rsidDel="007D446A" w:rsidRDefault="004A0387">
            <w:pPr>
              <w:pStyle w:val="Compact"/>
              <w:keepNext/>
              <w:keepLines/>
              <w:spacing w:before="200" w:after="0"/>
              <w:outlineLvl w:val="1"/>
              <w:rPr>
                <w:del w:id="2836" w:author="Tim Tørnes Pedersen" w:date="2021-11-18T18:02:00Z"/>
              </w:rPr>
              <w:pPrChange w:id="2837" w:author="Tim Tørnes Pedersen" w:date="2021-11-18T18:02:00Z">
                <w:pPr>
                  <w:pStyle w:val="Compact"/>
                </w:pPr>
              </w:pPrChange>
            </w:pPr>
            <w:del w:id="2838" w:author="Tim Tørnes Pedersen" w:date="2021-11-18T18:02:00Z">
              <w:r w:rsidDel="007D446A">
                <w:delText>PT</w:delText>
              </w:r>
            </w:del>
          </w:p>
        </w:tc>
        <w:tc>
          <w:tcPr>
            <w:tcW w:w="0" w:type="auto"/>
          </w:tcPr>
          <w:p w14:paraId="1FA68063" w14:textId="3B46BC32" w:rsidR="00A4478A" w:rsidDel="007D446A" w:rsidRDefault="004A0387">
            <w:pPr>
              <w:pStyle w:val="Compact"/>
              <w:keepNext/>
              <w:keepLines/>
              <w:spacing w:before="200" w:after="0"/>
              <w:outlineLvl w:val="1"/>
              <w:rPr>
                <w:del w:id="2839" w:author="Tim Tørnes Pedersen" w:date="2021-11-18T18:02:00Z"/>
              </w:rPr>
              <w:pPrChange w:id="2840" w:author="Tim Tørnes Pedersen" w:date="2021-11-18T18:02:00Z">
                <w:pPr>
                  <w:pStyle w:val="Compact"/>
                </w:pPr>
              </w:pPrChange>
            </w:pPr>
            <w:del w:id="2841" w:author="Tim Tørnes Pedersen" w:date="2021-11-18T18:02:00Z">
              <w:r w:rsidDel="007D446A">
                <w:delText>0.0</w:delText>
              </w:r>
            </w:del>
          </w:p>
        </w:tc>
        <w:tc>
          <w:tcPr>
            <w:tcW w:w="0" w:type="auto"/>
          </w:tcPr>
          <w:p w14:paraId="5198229E" w14:textId="7D1E944F" w:rsidR="00A4478A" w:rsidDel="007D446A" w:rsidRDefault="004A0387">
            <w:pPr>
              <w:pStyle w:val="Compact"/>
              <w:keepNext/>
              <w:keepLines/>
              <w:spacing w:before="200" w:after="0"/>
              <w:outlineLvl w:val="1"/>
              <w:rPr>
                <w:del w:id="2842" w:author="Tim Tørnes Pedersen" w:date="2021-11-18T18:02:00Z"/>
              </w:rPr>
              <w:pPrChange w:id="2843" w:author="Tim Tørnes Pedersen" w:date="2021-11-18T18:02:00Z">
                <w:pPr>
                  <w:pStyle w:val="Compact"/>
                </w:pPr>
              </w:pPrChange>
            </w:pPr>
            <w:del w:id="2844" w:author="Tim Tørnes Pedersen" w:date="2021-11-18T18:02:00Z">
              <w:r w:rsidDel="007D446A">
                <w:delText>5172.4</w:delText>
              </w:r>
            </w:del>
          </w:p>
        </w:tc>
        <w:tc>
          <w:tcPr>
            <w:tcW w:w="0" w:type="auto"/>
          </w:tcPr>
          <w:p w14:paraId="5474DA45" w14:textId="5E762AB7" w:rsidR="00A4478A" w:rsidDel="007D446A" w:rsidRDefault="004A0387">
            <w:pPr>
              <w:pStyle w:val="Compact"/>
              <w:keepNext/>
              <w:keepLines/>
              <w:spacing w:before="200" w:after="0"/>
              <w:outlineLvl w:val="1"/>
              <w:rPr>
                <w:del w:id="2845" w:author="Tim Tørnes Pedersen" w:date="2021-11-18T18:02:00Z"/>
              </w:rPr>
              <w:pPrChange w:id="2846" w:author="Tim Tørnes Pedersen" w:date="2021-11-18T18:02:00Z">
                <w:pPr>
                  <w:pStyle w:val="Compact"/>
                </w:pPr>
              </w:pPrChange>
            </w:pPr>
            <w:del w:id="2847" w:author="Tim Tørnes Pedersen" w:date="2021-11-18T18:02:00Z">
              <w:r w:rsidDel="007D446A">
                <w:delText>1615.5</w:delText>
              </w:r>
            </w:del>
          </w:p>
        </w:tc>
        <w:tc>
          <w:tcPr>
            <w:tcW w:w="0" w:type="auto"/>
          </w:tcPr>
          <w:p w14:paraId="21E65EDD" w14:textId="34DE35CF" w:rsidR="00A4478A" w:rsidDel="007D446A" w:rsidRDefault="004A0387">
            <w:pPr>
              <w:pStyle w:val="Compact"/>
              <w:keepNext/>
              <w:keepLines/>
              <w:spacing w:before="200" w:after="0"/>
              <w:outlineLvl w:val="1"/>
              <w:rPr>
                <w:del w:id="2848" w:author="Tim Tørnes Pedersen" w:date="2021-11-18T18:02:00Z"/>
              </w:rPr>
              <w:pPrChange w:id="2849" w:author="Tim Tørnes Pedersen" w:date="2021-11-18T18:02:00Z">
                <w:pPr>
                  <w:pStyle w:val="Compact"/>
                </w:pPr>
              </w:pPrChange>
            </w:pPr>
            <w:del w:id="2850" w:author="Tim Tørnes Pedersen" w:date="2021-11-18T18:02:00Z">
              <w:r w:rsidDel="007D446A">
                <w:delText>665.4</w:delText>
              </w:r>
            </w:del>
          </w:p>
        </w:tc>
        <w:tc>
          <w:tcPr>
            <w:tcW w:w="0" w:type="auto"/>
          </w:tcPr>
          <w:p w14:paraId="1DD1F6F0" w14:textId="18186CA7" w:rsidR="00A4478A" w:rsidDel="007D446A" w:rsidRDefault="004A0387">
            <w:pPr>
              <w:pStyle w:val="Compact"/>
              <w:keepNext/>
              <w:keepLines/>
              <w:spacing w:before="200" w:after="0"/>
              <w:outlineLvl w:val="1"/>
              <w:rPr>
                <w:del w:id="2851" w:author="Tim Tørnes Pedersen" w:date="2021-11-18T18:02:00Z"/>
              </w:rPr>
              <w:pPrChange w:id="2852" w:author="Tim Tørnes Pedersen" w:date="2021-11-18T18:02:00Z">
                <w:pPr>
                  <w:pStyle w:val="Compact"/>
                </w:pPr>
              </w:pPrChange>
            </w:pPr>
            <w:del w:id="2853" w:author="Tim Tørnes Pedersen" w:date="2021-11-18T18:02:00Z">
              <w:r w:rsidDel="007D446A">
                <w:delText>6601.7</w:delText>
              </w:r>
            </w:del>
          </w:p>
        </w:tc>
        <w:tc>
          <w:tcPr>
            <w:tcW w:w="0" w:type="auto"/>
          </w:tcPr>
          <w:p w14:paraId="1AFB26F0" w14:textId="18FDF319" w:rsidR="00A4478A" w:rsidDel="007D446A" w:rsidRDefault="004A0387">
            <w:pPr>
              <w:pStyle w:val="Compact"/>
              <w:keepNext/>
              <w:keepLines/>
              <w:spacing w:before="200" w:after="0"/>
              <w:outlineLvl w:val="1"/>
              <w:rPr>
                <w:del w:id="2854" w:author="Tim Tørnes Pedersen" w:date="2021-11-18T18:02:00Z"/>
              </w:rPr>
              <w:pPrChange w:id="2855" w:author="Tim Tørnes Pedersen" w:date="2021-11-18T18:02:00Z">
                <w:pPr>
                  <w:pStyle w:val="Compact"/>
                </w:pPr>
              </w:pPrChange>
            </w:pPr>
            <w:del w:id="2856" w:author="Tim Tørnes Pedersen" w:date="2021-11-18T18:02:00Z">
              <w:r w:rsidDel="007D446A">
                <w:delText>0.0</w:delText>
              </w:r>
            </w:del>
          </w:p>
        </w:tc>
        <w:tc>
          <w:tcPr>
            <w:tcW w:w="0" w:type="auto"/>
          </w:tcPr>
          <w:p w14:paraId="30117F2F" w14:textId="4BB55EE5" w:rsidR="00A4478A" w:rsidDel="007D446A" w:rsidRDefault="004A0387">
            <w:pPr>
              <w:pStyle w:val="Compact"/>
              <w:keepNext/>
              <w:keepLines/>
              <w:spacing w:before="200" w:after="0"/>
              <w:outlineLvl w:val="1"/>
              <w:rPr>
                <w:del w:id="2857" w:author="Tim Tørnes Pedersen" w:date="2021-11-18T18:02:00Z"/>
              </w:rPr>
              <w:pPrChange w:id="2858" w:author="Tim Tørnes Pedersen" w:date="2021-11-18T18:02:00Z">
                <w:pPr>
                  <w:pStyle w:val="Compact"/>
                </w:pPr>
              </w:pPrChange>
            </w:pPr>
            <w:del w:id="2859" w:author="Tim Tørnes Pedersen" w:date="2021-11-18T18:02:00Z">
              <w:r w:rsidDel="007D446A">
                <w:delText>5321.2</w:delText>
              </w:r>
            </w:del>
          </w:p>
        </w:tc>
        <w:tc>
          <w:tcPr>
            <w:tcW w:w="0" w:type="auto"/>
          </w:tcPr>
          <w:p w14:paraId="2A48F82E" w14:textId="75093574" w:rsidR="00A4478A" w:rsidDel="007D446A" w:rsidRDefault="004A0387">
            <w:pPr>
              <w:pStyle w:val="Compact"/>
              <w:keepNext/>
              <w:keepLines/>
              <w:spacing w:before="200" w:after="0"/>
              <w:outlineLvl w:val="1"/>
              <w:rPr>
                <w:del w:id="2860" w:author="Tim Tørnes Pedersen" w:date="2021-11-18T18:02:00Z"/>
              </w:rPr>
              <w:pPrChange w:id="2861" w:author="Tim Tørnes Pedersen" w:date="2021-11-18T18:02:00Z">
                <w:pPr>
                  <w:pStyle w:val="Compact"/>
                </w:pPr>
              </w:pPrChange>
            </w:pPr>
            <w:del w:id="2862" w:author="Tim Tørnes Pedersen" w:date="2021-11-18T18:02:00Z">
              <w:r w:rsidDel="007D446A">
                <w:delText>0.0</w:delText>
              </w:r>
            </w:del>
          </w:p>
        </w:tc>
        <w:tc>
          <w:tcPr>
            <w:tcW w:w="0" w:type="auto"/>
          </w:tcPr>
          <w:p w14:paraId="4C65C8D6" w14:textId="3441AAC0" w:rsidR="00A4478A" w:rsidDel="007D446A" w:rsidRDefault="004A0387">
            <w:pPr>
              <w:pStyle w:val="Compact"/>
              <w:keepNext/>
              <w:keepLines/>
              <w:spacing w:before="200" w:after="0"/>
              <w:outlineLvl w:val="1"/>
              <w:rPr>
                <w:del w:id="2863" w:author="Tim Tørnes Pedersen" w:date="2021-11-18T18:02:00Z"/>
              </w:rPr>
              <w:pPrChange w:id="2864" w:author="Tim Tørnes Pedersen" w:date="2021-11-18T18:02:00Z">
                <w:pPr>
                  <w:pStyle w:val="Compact"/>
                </w:pPr>
              </w:pPrChange>
            </w:pPr>
            <w:del w:id="2865" w:author="Tim Tørnes Pedersen" w:date="2021-11-18T18:02:00Z">
              <w:r w:rsidDel="007D446A">
                <w:delText>0.0</w:delText>
              </w:r>
            </w:del>
          </w:p>
        </w:tc>
        <w:tc>
          <w:tcPr>
            <w:tcW w:w="0" w:type="auto"/>
          </w:tcPr>
          <w:p w14:paraId="77D6A88F" w14:textId="7C744BFA" w:rsidR="00A4478A" w:rsidDel="007D446A" w:rsidRDefault="004A0387">
            <w:pPr>
              <w:pStyle w:val="Compact"/>
              <w:keepNext/>
              <w:keepLines/>
              <w:spacing w:before="200" w:after="0"/>
              <w:outlineLvl w:val="1"/>
              <w:rPr>
                <w:del w:id="2866" w:author="Tim Tørnes Pedersen" w:date="2021-11-18T18:02:00Z"/>
              </w:rPr>
              <w:pPrChange w:id="2867" w:author="Tim Tørnes Pedersen" w:date="2021-11-18T18:02:00Z">
                <w:pPr>
                  <w:pStyle w:val="Compact"/>
                </w:pPr>
              </w:pPrChange>
            </w:pPr>
            <w:del w:id="2868" w:author="Tim Tørnes Pedersen" w:date="2021-11-18T18:02:00Z">
              <w:r w:rsidDel="007D446A">
                <w:delText>0.0</w:delText>
              </w:r>
            </w:del>
          </w:p>
        </w:tc>
      </w:tr>
      <w:tr w:rsidR="00A4478A" w:rsidDel="007D446A" w14:paraId="70AE9454" w14:textId="3947EADC" w:rsidTr="007D446A">
        <w:trPr>
          <w:del w:id="2869" w:author="Tim Tørnes Pedersen" w:date="2021-11-18T18:02:00Z"/>
        </w:trPr>
        <w:tc>
          <w:tcPr>
            <w:tcW w:w="0" w:type="auto"/>
          </w:tcPr>
          <w:p w14:paraId="7A723F65" w14:textId="665186AA" w:rsidR="00A4478A" w:rsidDel="007D446A" w:rsidRDefault="004A0387">
            <w:pPr>
              <w:pStyle w:val="Compact"/>
              <w:keepNext/>
              <w:keepLines/>
              <w:spacing w:before="200" w:after="0"/>
              <w:outlineLvl w:val="1"/>
              <w:rPr>
                <w:del w:id="2870" w:author="Tim Tørnes Pedersen" w:date="2021-11-18T18:02:00Z"/>
              </w:rPr>
              <w:pPrChange w:id="2871" w:author="Tim Tørnes Pedersen" w:date="2021-11-18T18:02:00Z">
                <w:pPr>
                  <w:pStyle w:val="Compact"/>
                </w:pPr>
              </w:pPrChange>
            </w:pPr>
            <w:del w:id="2872" w:author="Tim Tørnes Pedersen" w:date="2021-11-18T18:02:00Z">
              <w:r w:rsidDel="007D446A">
                <w:delText>RO</w:delText>
              </w:r>
            </w:del>
          </w:p>
        </w:tc>
        <w:tc>
          <w:tcPr>
            <w:tcW w:w="0" w:type="auto"/>
          </w:tcPr>
          <w:p w14:paraId="0BF6FE08" w14:textId="2C516E37" w:rsidR="00A4478A" w:rsidDel="007D446A" w:rsidRDefault="004A0387">
            <w:pPr>
              <w:pStyle w:val="Compact"/>
              <w:keepNext/>
              <w:keepLines/>
              <w:spacing w:before="200" w:after="0"/>
              <w:outlineLvl w:val="1"/>
              <w:rPr>
                <w:del w:id="2873" w:author="Tim Tørnes Pedersen" w:date="2021-11-18T18:02:00Z"/>
              </w:rPr>
              <w:pPrChange w:id="2874" w:author="Tim Tørnes Pedersen" w:date="2021-11-18T18:02:00Z">
                <w:pPr>
                  <w:pStyle w:val="Compact"/>
                </w:pPr>
              </w:pPrChange>
            </w:pPr>
            <w:del w:id="2875" w:author="Tim Tørnes Pedersen" w:date="2021-11-18T18:02:00Z">
              <w:r w:rsidDel="007D446A">
                <w:delText>0.0</w:delText>
              </w:r>
            </w:del>
          </w:p>
        </w:tc>
        <w:tc>
          <w:tcPr>
            <w:tcW w:w="0" w:type="auto"/>
          </w:tcPr>
          <w:p w14:paraId="1D7C2CFC" w14:textId="0DEF53C7" w:rsidR="00A4478A" w:rsidDel="007D446A" w:rsidRDefault="004A0387">
            <w:pPr>
              <w:pStyle w:val="Compact"/>
              <w:keepNext/>
              <w:keepLines/>
              <w:spacing w:before="200" w:after="0"/>
              <w:outlineLvl w:val="1"/>
              <w:rPr>
                <w:del w:id="2876" w:author="Tim Tørnes Pedersen" w:date="2021-11-18T18:02:00Z"/>
              </w:rPr>
              <w:pPrChange w:id="2877" w:author="Tim Tørnes Pedersen" w:date="2021-11-18T18:02:00Z">
                <w:pPr>
                  <w:pStyle w:val="Compact"/>
                </w:pPr>
              </w:pPrChange>
            </w:pPr>
            <w:del w:id="2878" w:author="Tim Tørnes Pedersen" w:date="2021-11-18T18:02:00Z">
              <w:r w:rsidDel="007D446A">
                <w:delText>3243.0</w:delText>
              </w:r>
            </w:del>
          </w:p>
        </w:tc>
        <w:tc>
          <w:tcPr>
            <w:tcW w:w="0" w:type="auto"/>
          </w:tcPr>
          <w:p w14:paraId="3FD67C3D" w14:textId="5744D657" w:rsidR="00A4478A" w:rsidDel="007D446A" w:rsidRDefault="004A0387">
            <w:pPr>
              <w:pStyle w:val="Compact"/>
              <w:keepNext/>
              <w:keepLines/>
              <w:spacing w:before="200" w:after="0"/>
              <w:outlineLvl w:val="1"/>
              <w:rPr>
                <w:del w:id="2879" w:author="Tim Tørnes Pedersen" w:date="2021-11-18T18:02:00Z"/>
              </w:rPr>
              <w:pPrChange w:id="2880" w:author="Tim Tørnes Pedersen" w:date="2021-11-18T18:02:00Z">
                <w:pPr>
                  <w:pStyle w:val="Compact"/>
                </w:pPr>
              </w:pPrChange>
            </w:pPr>
            <w:del w:id="2881" w:author="Tim Tørnes Pedersen" w:date="2021-11-18T18:02:00Z">
              <w:r w:rsidDel="007D446A">
                <w:delText>870.4</w:delText>
              </w:r>
            </w:del>
          </w:p>
        </w:tc>
        <w:tc>
          <w:tcPr>
            <w:tcW w:w="0" w:type="auto"/>
          </w:tcPr>
          <w:p w14:paraId="22690EF2" w14:textId="4F82FE95" w:rsidR="00A4478A" w:rsidDel="007D446A" w:rsidRDefault="004A0387">
            <w:pPr>
              <w:pStyle w:val="Compact"/>
              <w:keepNext/>
              <w:keepLines/>
              <w:spacing w:before="200" w:after="0"/>
              <w:outlineLvl w:val="1"/>
              <w:rPr>
                <w:del w:id="2882" w:author="Tim Tørnes Pedersen" w:date="2021-11-18T18:02:00Z"/>
              </w:rPr>
              <w:pPrChange w:id="2883" w:author="Tim Tørnes Pedersen" w:date="2021-11-18T18:02:00Z">
                <w:pPr>
                  <w:pStyle w:val="Compact"/>
                </w:pPr>
              </w:pPrChange>
            </w:pPr>
            <w:del w:id="2884" w:author="Tim Tørnes Pedersen" w:date="2021-11-18T18:02:00Z">
              <w:r w:rsidDel="007D446A">
                <w:delText>1385.7</w:delText>
              </w:r>
            </w:del>
          </w:p>
        </w:tc>
        <w:tc>
          <w:tcPr>
            <w:tcW w:w="0" w:type="auto"/>
          </w:tcPr>
          <w:p w14:paraId="336F2B23" w14:textId="54154DA1" w:rsidR="00A4478A" w:rsidDel="007D446A" w:rsidRDefault="004A0387">
            <w:pPr>
              <w:pStyle w:val="Compact"/>
              <w:keepNext/>
              <w:keepLines/>
              <w:spacing w:before="200" w:after="0"/>
              <w:outlineLvl w:val="1"/>
              <w:rPr>
                <w:del w:id="2885" w:author="Tim Tørnes Pedersen" w:date="2021-11-18T18:02:00Z"/>
              </w:rPr>
              <w:pPrChange w:id="2886" w:author="Tim Tørnes Pedersen" w:date="2021-11-18T18:02:00Z">
                <w:pPr>
                  <w:pStyle w:val="Compact"/>
                </w:pPr>
              </w:pPrChange>
            </w:pPr>
            <w:del w:id="2887" w:author="Tim Tørnes Pedersen" w:date="2021-11-18T18:02:00Z">
              <w:r w:rsidDel="007D446A">
                <w:delText>1862.1</w:delText>
              </w:r>
            </w:del>
          </w:p>
        </w:tc>
        <w:tc>
          <w:tcPr>
            <w:tcW w:w="0" w:type="auto"/>
          </w:tcPr>
          <w:p w14:paraId="4AD6B3A8" w14:textId="264DAE28" w:rsidR="00A4478A" w:rsidDel="007D446A" w:rsidRDefault="004A0387">
            <w:pPr>
              <w:pStyle w:val="Compact"/>
              <w:keepNext/>
              <w:keepLines/>
              <w:spacing w:before="200" w:after="0"/>
              <w:outlineLvl w:val="1"/>
              <w:rPr>
                <w:del w:id="2888" w:author="Tim Tørnes Pedersen" w:date="2021-11-18T18:02:00Z"/>
              </w:rPr>
              <w:pPrChange w:id="2889" w:author="Tim Tørnes Pedersen" w:date="2021-11-18T18:02:00Z">
                <w:pPr>
                  <w:pStyle w:val="Compact"/>
                </w:pPr>
              </w:pPrChange>
            </w:pPr>
            <w:del w:id="2890" w:author="Tim Tørnes Pedersen" w:date="2021-11-18T18:02:00Z">
              <w:r w:rsidDel="007D446A">
                <w:delText>5565.9</w:delText>
              </w:r>
            </w:del>
          </w:p>
        </w:tc>
        <w:tc>
          <w:tcPr>
            <w:tcW w:w="0" w:type="auto"/>
          </w:tcPr>
          <w:p w14:paraId="29B71AFC" w14:textId="76751DDC" w:rsidR="00A4478A" w:rsidDel="007D446A" w:rsidRDefault="004A0387">
            <w:pPr>
              <w:pStyle w:val="Compact"/>
              <w:keepNext/>
              <w:keepLines/>
              <w:spacing w:before="200" w:after="0"/>
              <w:outlineLvl w:val="1"/>
              <w:rPr>
                <w:del w:id="2891" w:author="Tim Tørnes Pedersen" w:date="2021-11-18T18:02:00Z"/>
              </w:rPr>
              <w:pPrChange w:id="2892" w:author="Tim Tørnes Pedersen" w:date="2021-11-18T18:02:00Z">
                <w:pPr>
                  <w:pStyle w:val="Compact"/>
                </w:pPr>
              </w:pPrChange>
            </w:pPr>
            <w:del w:id="2893" w:author="Tim Tørnes Pedersen" w:date="2021-11-18T18:02:00Z">
              <w:r w:rsidDel="007D446A">
                <w:delText>4563.6</w:delText>
              </w:r>
            </w:del>
          </w:p>
        </w:tc>
        <w:tc>
          <w:tcPr>
            <w:tcW w:w="0" w:type="auto"/>
          </w:tcPr>
          <w:p w14:paraId="7092FF0D" w14:textId="685C0118" w:rsidR="00A4478A" w:rsidDel="007D446A" w:rsidRDefault="004A0387">
            <w:pPr>
              <w:pStyle w:val="Compact"/>
              <w:keepNext/>
              <w:keepLines/>
              <w:spacing w:before="200" w:after="0"/>
              <w:outlineLvl w:val="1"/>
              <w:rPr>
                <w:del w:id="2894" w:author="Tim Tørnes Pedersen" w:date="2021-11-18T18:02:00Z"/>
              </w:rPr>
              <w:pPrChange w:id="2895" w:author="Tim Tørnes Pedersen" w:date="2021-11-18T18:02:00Z">
                <w:pPr>
                  <w:pStyle w:val="Compact"/>
                </w:pPr>
              </w:pPrChange>
            </w:pPr>
            <w:del w:id="2896" w:author="Tim Tørnes Pedersen" w:date="2021-11-18T18:02:00Z">
              <w:r w:rsidDel="007D446A">
                <w:delText>14482.5</w:delText>
              </w:r>
            </w:del>
          </w:p>
        </w:tc>
        <w:tc>
          <w:tcPr>
            <w:tcW w:w="0" w:type="auto"/>
          </w:tcPr>
          <w:p w14:paraId="524F76D4" w14:textId="0159E093" w:rsidR="00A4478A" w:rsidDel="007D446A" w:rsidRDefault="004A0387">
            <w:pPr>
              <w:pStyle w:val="Compact"/>
              <w:keepNext/>
              <w:keepLines/>
              <w:spacing w:before="200" w:after="0"/>
              <w:outlineLvl w:val="1"/>
              <w:rPr>
                <w:del w:id="2897" w:author="Tim Tørnes Pedersen" w:date="2021-11-18T18:02:00Z"/>
              </w:rPr>
              <w:pPrChange w:id="2898" w:author="Tim Tørnes Pedersen" w:date="2021-11-18T18:02:00Z">
                <w:pPr>
                  <w:pStyle w:val="Compact"/>
                </w:pPr>
              </w:pPrChange>
            </w:pPr>
            <w:del w:id="2899" w:author="Tim Tørnes Pedersen" w:date="2021-11-18T18:02:00Z">
              <w:r w:rsidDel="007D446A">
                <w:delText>3933.3</w:delText>
              </w:r>
            </w:del>
          </w:p>
        </w:tc>
        <w:tc>
          <w:tcPr>
            <w:tcW w:w="0" w:type="auto"/>
          </w:tcPr>
          <w:p w14:paraId="4D8E8C70" w14:textId="2ABD3FDE" w:rsidR="00A4478A" w:rsidDel="007D446A" w:rsidRDefault="004A0387">
            <w:pPr>
              <w:pStyle w:val="Compact"/>
              <w:keepNext/>
              <w:keepLines/>
              <w:spacing w:before="200" w:after="0"/>
              <w:outlineLvl w:val="1"/>
              <w:rPr>
                <w:del w:id="2900" w:author="Tim Tørnes Pedersen" w:date="2021-11-18T18:02:00Z"/>
              </w:rPr>
              <w:pPrChange w:id="2901" w:author="Tim Tørnes Pedersen" w:date="2021-11-18T18:02:00Z">
                <w:pPr>
                  <w:pStyle w:val="Compact"/>
                </w:pPr>
              </w:pPrChange>
            </w:pPr>
            <w:del w:id="2902" w:author="Tim Tørnes Pedersen" w:date="2021-11-18T18:02:00Z">
              <w:r w:rsidDel="007D446A">
                <w:delText>250.1</w:delText>
              </w:r>
            </w:del>
          </w:p>
        </w:tc>
      </w:tr>
      <w:tr w:rsidR="00A4478A" w:rsidDel="007D446A" w14:paraId="7722EDAE" w14:textId="6CD24DAB" w:rsidTr="007D446A">
        <w:trPr>
          <w:del w:id="2903" w:author="Tim Tørnes Pedersen" w:date="2021-11-18T18:02:00Z"/>
        </w:trPr>
        <w:tc>
          <w:tcPr>
            <w:tcW w:w="0" w:type="auto"/>
          </w:tcPr>
          <w:p w14:paraId="747D4D14" w14:textId="6EA91609" w:rsidR="00A4478A" w:rsidDel="007D446A" w:rsidRDefault="004A0387">
            <w:pPr>
              <w:pStyle w:val="Compact"/>
              <w:keepNext/>
              <w:keepLines/>
              <w:spacing w:before="200" w:after="0"/>
              <w:outlineLvl w:val="1"/>
              <w:rPr>
                <w:del w:id="2904" w:author="Tim Tørnes Pedersen" w:date="2021-11-18T18:02:00Z"/>
              </w:rPr>
              <w:pPrChange w:id="2905" w:author="Tim Tørnes Pedersen" w:date="2021-11-18T18:02:00Z">
                <w:pPr>
                  <w:pStyle w:val="Compact"/>
                </w:pPr>
              </w:pPrChange>
            </w:pPr>
            <w:del w:id="2906" w:author="Tim Tørnes Pedersen" w:date="2021-11-18T18:02:00Z">
              <w:r w:rsidDel="007D446A">
                <w:delText>RS</w:delText>
              </w:r>
            </w:del>
          </w:p>
        </w:tc>
        <w:tc>
          <w:tcPr>
            <w:tcW w:w="0" w:type="auto"/>
          </w:tcPr>
          <w:p w14:paraId="0602EE22" w14:textId="3118BF77" w:rsidR="00A4478A" w:rsidDel="007D446A" w:rsidRDefault="004A0387">
            <w:pPr>
              <w:pStyle w:val="Compact"/>
              <w:keepNext/>
              <w:keepLines/>
              <w:spacing w:before="200" w:after="0"/>
              <w:outlineLvl w:val="1"/>
              <w:rPr>
                <w:del w:id="2907" w:author="Tim Tørnes Pedersen" w:date="2021-11-18T18:02:00Z"/>
              </w:rPr>
              <w:pPrChange w:id="2908" w:author="Tim Tørnes Pedersen" w:date="2021-11-18T18:02:00Z">
                <w:pPr>
                  <w:pStyle w:val="Compact"/>
                </w:pPr>
              </w:pPrChange>
            </w:pPr>
            <w:del w:id="2909" w:author="Tim Tørnes Pedersen" w:date="2021-11-18T18:02:00Z">
              <w:r w:rsidDel="007D446A">
                <w:delText>0.0</w:delText>
              </w:r>
            </w:del>
          </w:p>
        </w:tc>
        <w:tc>
          <w:tcPr>
            <w:tcW w:w="0" w:type="auto"/>
          </w:tcPr>
          <w:p w14:paraId="39763730" w14:textId="5113E296" w:rsidR="00A4478A" w:rsidDel="007D446A" w:rsidRDefault="004A0387">
            <w:pPr>
              <w:pStyle w:val="Compact"/>
              <w:keepNext/>
              <w:keepLines/>
              <w:spacing w:before="200" w:after="0"/>
              <w:outlineLvl w:val="1"/>
              <w:rPr>
                <w:del w:id="2910" w:author="Tim Tørnes Pedersen" w:date="2021-11-18T18:02:00Z"/>
              </w:rPr>
              <w:pPrChange w:id="2911" w:author="Tim Tørnes Pedersen" w:date="2021-11-18T18:02:00Z">
                <w:pPr>
                  <w:pStyle w:val="Compact"/>
                </w:pPr>
              </w:pPrChange>
            </w:pPr>
            <w:del w:id="2912" w:author="Tim Tørnes Pedersen" w:date="2021-11-18T18:02:00Z">
              <w:r w:rsidDel="007D446A">
                <w:delText>25.0</w:delText>
              </w:r>
            </w:del>
          </w:p>
        </w:tc>
        <w:tc>
          <w:tcPr>
            <w:tcW w:w="0" w:type="auto"/>
          </w:tcPr>
          <w:p w14:paraId="0730060E" w14:textId="2CB4C3D5" w:rsidR="00A4478A" w:rsidDel="007D446A" w:rsidRDefault="004A0387">
            <w:pPr>
              <w:pStyle w:val="Compact"/>
              <w:keepNext/>
              <w:keepLines/>
              <w:spacing w:before="200" w:after="0"/>
              <w:outlineLvl w:val="1"/>
              <w:rPr>
                <w:del w:id="2913" w:author="Tim Tørnes Pedersen" w:date="2021-11-18T18:02:00Z"/>
              </w:rPr>
              <w:pPrChange w:id="2914" w:author="Tim Tørnes Pedersen" w:date="2021-11-18T18:02:00Z">
                <w:pPr>
                  <w:pStyle w:val="Compact"/>
                </w:pPr>
              </w:pPrChange>
            </w:pPr>
            <w:del w:id="2915" w:author="Tim Tørnes Pedersen" w:date="2021-11-18T18:02:00Z">
              <w:r w:rsidDel="007D446A">
                <w:delText>0.0</w:delText>
              </w:r>
            </w:del>
          </w:p>
        </w:tc>
        <w:tc>
          <w:tcPr>
            <w:tcW w:w="0" w:type="auto"/>
          </w:tcPr>
          <w:p w14:paraId="586503DA" w14:textId="29642591" w:rsidR="00A4478A" w:rsidDel="007D446A" w:rsidRDefault="004A0387">
            <w:pPr>
              <w:pStyle w:val="Compact"/>
              <w:keepNext/>
              <w:keepLines/>
              <w:spacing w:before="200" w:after="0"/>
              <w:outlineLvl w:val="1"/>
              <w:rPr>
                <w:del w:id="2916" w:author="Tim Tørnes Pedersen" w:date="2021-11-18T18:02:00Z"/>
              </w:rPr>
              <w:pPrChange w:id="2917" w:author="Tim Tørnes Pedersen" w:date="2021-11-18T18:02:00Z">
                <w:pPr>
                  <w:pStyle w:val="Compact"/>
                </w:pPr>
              </w:pPrChange>
            </w:pPr>
            <w:del w:id="2918" w:author="Tim Tørnes Pedersen" w:date="2021-11-18T18:02:00Z">
              <w:r w:rsidDel="007D446A">
                <w:delText>0.0</w:delText>
              </w:r>
            </w:del>
          </w:p>
        </w:tc>
        <w:tc>
          <w:tcPr>
            <w:tcW w:w="0" w:type="auto"/>
          </w:tcPr>
          <w:p w14:paraId="3651A7F3" w14:textId="1DD7A176" w:rsidR="00A4478A" w:rsidDel="007D446A" w:rsidRDefault="004A0387">
            <w:pPr>
              <w:pStyle w:val="Compact"/>
              <w:keepNext/>
              <w:keepLines/>
              <w:spacing w:before="200" w:after="0"/>
              <w:outlineLvl w:val="1"/>
              <w:rPr>
                <w:del w:id="2919" w:author="Tim Tørnes Pedersen" w:date="2021-11-18T18:02:00Z"/>
              </w:rPr>
              <w:pPrChange w:id="2920" w:author="Tim Tørnes Pedersen" w:date="2021-11-18T18:02:00Z">
                <w:pPr>
                  <w:pStyle w:val="Compact"/>
                </w:pPr>
              </w:pPrChange>
            </w:pPr>
            <w:del w:id="2921" w:author="Tim Tørnes Pedersen" w:date="2021-11-18T18:02:00Z">
              <w:r w:rsidDel="007D446A">
                <w:delText>0.0</w:delText>
              </w:r>
            </w:del>
          </w:p>
        </w:tc>
        <w:tc>
          <w:tcPr>
            <w:tcW w:w="0" w:type="auto"/>
          </w:tcPr>
          <w:p w14:paraId="75A4E260" w14:textId="39EDB836" w:rsidR="00A4478A" w:rsidDel="007D446A" w:rsidRDefault="004A0387">
            <w:pPr>
              <w:pStyle w:val="Compact"/>
              <w:keepNext/>
              <w:keepLines/>
              <w:spacing w:before="200" w:after="0"/>
              <w:outlineLvl w:val="1"/>
              <w:rPr>
                <w:del w:id="2922" w:author="Tim Tørnes Pedersen" w:date="2021-11-18T18:02:00Z"/>
              </w:rPr>
              <w:pPrChange w:id="2923" w:author="Tim Tørnes Pedersen" w:date="2021-11-18T18:02:00Z">
                <w:pPr>
                  <w:pStyle w:val="Compact"/>
                </w:pPr>
              </w:pPrChange>
            </w:pPr>
            <w:del w:id="2924" w:author="Tim Tørnes Pedersen" w:date="2021-11-18T18:02:00Z">
              <w:r w:rsidDel="007D446A">
                <w:delText>0.0</w:delText>
              </w:r>
            </w:del>
          </w:p>
        </w:tc>
        <w:tc>
          <w:tcPr>
            <w:tcW w:w="0" w:type="auto"/>
          </w:tcPr>
          <w:p w14:paraId="518D798E" w14:textId="4E150C2E" w:rsidR="00A4478A" w:rsidDel="007D446A" w:rsidRDefault="004A0387">
            <w:pPr>
              <w:pStyle w:val="Compact"/>
              <w:keepNext/>
              <w:keepLines/>
              <w:spacing w:before="200" w:after="0"/>
              <w:outlineLvl w:val="1"/>
              <w:rPr>
                <w:del w:id="2925" w:author="Tim Tørnes Pedersen" w:date="2021-11-18T18:02:00Z"/>
              </w:rPr>
              <w:pPrChange w:id="2926" w:author="Tim Tørnes Pedersen" w:date="2021-11-18T18:02:00Z">
                <w:pPr>
                  <w:pStyle w:val="Compact"/>
                </w:pPr>
              </w:pPrChange>
            </w:pPr>
            <w:del w:id="2927" w:author="Tim Tørnes Pedersen" w:date="2021-11-18T18:02:00Z">
              <w:r w:rsidDel="007D446A">
                <w:delText>0.0</w:delText>
              </w:r>
            </w:del>
          </w:p>
        </w:tc>
        <w:tc>
          <w:tcPr>
            <w:tcW w:w="0" w:type="auto"/>
          </w:tcPr>
          <w:p w14:paraId="3B7D2004" w14:textId="2E0C4C11" w:rsidR="00A4478A" w:rsidDel="007D446A" w:rsidRDefault="004A0387">
            <w:pPr>
              <w:pStyle w:val="Compact"/>
              <w:keepNext/>
              <w:keepLines/>
              <w:spacing w:before="200" w:after="0"/>
              <w:outlineLvl w:val="1"/>
              <w:rPr>
                <w:del w:id="2928" w:author="Tim Tørnes Pedersen" w:date="2021-11-18T18:02:00Z"/>
              </w:rPr>
              <w:pPrChange w:id="2929" w:author="Tim Tørnes Pedersen" w:date="2021-11-18T18:02:00Z">
                <w:pPr>
                  <w:pStyle w:val="Compact"/>
                </w:pPr>
              </w:pPrChange>
            </w:pPr>
            <w:del w:id="2930" w:author="Tim Tørnes Pedersen" w:date="2021-11-18T18:02:00Z">
              <w:r w:rsidDel="007D446A">
                <w:delText>0.0</w:delText>
              </w:r>
            </w:del>
          </w:p>
        </w:tc>
        <w:tc>
          <w:tcPr>
            <w:tcW w:w="0" w:type="auto"/>
          </w:tcPr>
          <w:p w14:paraId="4A4214B7" w14:textId="24E40F4A" w:rsidR="00A4478A" w:rsidDel="007D446A" w:rsidRDefault="004A0387">
            <w:pPr>
              <w:pStyle w:val="Compact"/>
              <w:keepNext/>
              <w:keepLines/>
              <w:spacing w:before="200" w:after="0"/>
              <w:outlineLvl w:val="1"/>
              <w:rPr>
                <w:del w:id="2931" w:author="Tim Tørnes Pedersen" w:date="2021-11-18T18:02:00Z"/>
              </w:rPr>
              <w:pPrChange w:id="2932" w:author="Tim Tørnes Pedersen" w:date="2021-11-18T18:02:00Z">
                <w:pPr>
                  <w:pStyle w:val="Compact"/>
                </w:pPr>
              </w:pPrChange>
            </w:pPr>
            <w:del w:id="2933" w:author="Tim Tørnes Pedersen" w:date="2021-11-18T18:02:00Z">
              <w:r w:rsidDel="007D446A">
                <w:delText>0.0</w:delText>
              </w:r>
            </w:del>
          </w:p>
        </w:tc>
        <w:tc>
          <w:tcPr>
            <w:tcW w:w="0" w:type="auto"/>
          </w:tcPr>
          <w:p w14:paraId="64219375" w14:textId="01E94395" w:rsidR="00A4478A" w:rsidDel="007D446A" w:rsidRDefault="004A0387">
            <w:pPr>
              <w:pStyle w:val="Compact"/>
              <w:keepNext/>
              <w:keepLines/>
              <w:spacing w:before="200" w:after="0"/>
              <w:outlineLvl w:val="1"/>
              <w:rPr>
                <w:del w:id="2934" w:author="Tim Tørnes Pedersen" w:date="2021-11-18T18:02:00Z"/>
              </w:rPr>
              <w:pPrChange w:id="2935" w:author="Tim Tørnes Pedersen" w:date="2021-11-18T18:02:00Z">
                <w:pPr>
                  <w:pStyle w:val="Compact"/>
                </w:pPr>
              </w:pPrChange>
            </w:pPr>
            <w:del w:id="2936" w:author="Tim Tørnes Pedersen" w:date="2021-11-18T18:02:00Z">
              <w:r w:rsidDel="007D446A">
                <w:delText>0.0</w:delText>
              </w:r>
            </w:del>
          </w:p>
        </w:tc>
      </w:tr>
      <w:tr w:rsidR="00A4478A" w:rsidDel="007D446A" w14:paraId="519C128B" w14:textId="286C3ECC" w:rsidTr="007D446A">
        <w:trPr>
          <w:del w:id="2937" w:author="Tim Tørnes Pedersen" w:date="2021-11-18T18:02:00Z"/>
        </w:trPr>
        <w:tc>
          <w:tcPr>
            <w:tcW w:w="0" w:type="auto"/>
          </w:tcPr>
          <w:p w14:paraId="120527EC" w14:textId="5954DF5C" w:rsidR="00A4478A" w:rsidDel="007D446A" w:rsidRDefault="004A0387">
            <w:pPr>
              <w:pStyle w:val="Compact"/>
              <w:keepNext/>
              <w:keepLines/>
              <w:spacing w:before="200" w:after="0"/>
              <w:outlineLvl w:val="1"/>
              <w:rPr>
                <w:del w:id="2938" w:author="Tim Tørnes Pedersen" w:date="2021-11-18T18:02:00Z"/>
              </w:rPr>
              <w:pPrChange w:id="2939" w:author="Tim Tørnes Pedersen" w:date="2021-11-18T18:02:00Z">
                <w:pPr>
                  <w:pStyle w:val="Compact"/>
                </w:pPr>
              </w:pPrChange>
            </w:pPr>
            <w:del w:id="2940" w:author="Tim Tørnes Pedersen" w:date="2021-11-18T18:02:00Z">
              <w:r w:rsidDel="007D446A">
                <w:delText>SE</w:delText>
              </w:r>
            </w:del>
          </w:p>
        </w:tc>
        <w:tc>
          <w:tcPr>
            <w:tcW w:w="0" w:type="auto"/>
          </w:tcPr>
          <w:p w14:paraId="6AD93803" w14:textId="17BD2D2D" w:rsidR="00A4478A" w:rsidDel="007D446A" w:rsidRDefault="004A0387">
            <w:pPr>
              <w:pStyle w:val="Compact"/>
              <w:keepNext/>
              <w:keepLines/>
              <w:spacing w:before="200" w:after="0"/>
              <w:outlineLvl w:val="1"/>
              <w:rPr>
                <w:del w:id="2941" w:author="Tim Tørnes Pedersen" w:date="2021-11-18T18:02:00Z"/>
              </w:rPr>
              <w:pPrChange w:id="2942" w:author="Tim Tørnes Pedersen" w:date="2021-11-18T18:02:00Z">
                <w:pPr>
                  <w:pStyle w:val="Compact"/>
                </w:pPr>
              </w:pPrChange>
            </w:pPr>
            <w:del w:id="2943" w:author="Tim Tørnes Pedersen" w:date="2021-11-18T18:02:00Z">
              <w:r w:rsidDel="007D446A">
                <w:delText>204.0</w:delText>
              </w:r>
            </w:del>
          </w:p>
        </w:tc>
        <w:tc>
          <w:tcPr>
            <w:tcW w:w="0" w:type="auto"/>
          </w:tcPr>
          <w:p w14:paraId="2A46BC88" w14:textId="34F4B020" w:rsidR="00A4478A" w:rsidDel="007D446A" w:rsidRDefault="004A0387">
            <w:pPr>
              <w:pStyle w:val="Compact"/>
              <w:keepNext/>
              <w:keepLines/>
              <w:spacing w:before="200" w:after="0"/>
              <w:outlineLvl w:val="1"/>
              <w:rPr>
                <w:del w:id="2944" w:author="Tim Tørnes Pedersen" w:date="2021-11-18T18:02:00Z"/>
              </w:rPr>
              <w:pPrChange w:id="2945" w:author="Tim Tørnes Pedersen" w:date="2021-11-18T18:02:00Z">
                <w:pPr>
                  <w:pStyle w:val="Compact"/>
                </w:pPr>
              </w:pPrChange>
            </w:pPr>
            <w:del w:id="2946" w:author="Tim Tørnes Pedersen" w:date="2021-11-18T18:02:00Z">
              <w:r w:rsidDel="007D446A">
                <w:delText>7097.0</w:delText>
              </w:r>
            </w:del>
          </w:p>
        </w:tc>
        <w:tc>
          <w:tcPr>
            <w:tcW w:w="0" w:type="auto"/>
          </w:tcPr>
          <w:p w14:paraId="76BB878B" w14:textId="1A025D2C" w:rsidR="00A4478A" w:rsidDel="007D446A" w:rsidRDefault="004A0387">
            <w:pPr>
              <w:pStyle w:val="Compact"/>
              <w:keepNext/>
              <w:keepLines/>
              <w:spacing w:before="200" w:after="0"/>
              <w:outlineLvl w:val="1"/>
              <w:rPr>
                <w:del w:id="2947" w:author="Tim Tørnes Pedersen" w:date="2021-11-18T18:02:00Z"/>
              </w:rPr>
              <w:pPrChange w:id="2948" w:author="Tim Tørnes Pedersen" w:date="2021-11-18T18:02:00Z">
                <w:pPr>
                  <w:pStyle w:val="Compact"/>
                </w:pPr>
              </w:pPrChange>
            </w:pPr>
            <w:del w:id="2949" w:author="Tim Tørnes Pedersen" w:date="2021-11-18T18:02:00Z">
              <w:r w:rsidDel="007D446A">
                <w:delText>1955.9</w:delText>
              </w:r>
            </w:del>
          </w:p>
        </w:tc>
        <w:tc>
          <w:tcPr>
            <w:tcW w:w="0" w:type="auto"/>
          </w:tcPr>
          <w:p w14:paraId="134BCD0B" w14:textId="5C311FC1" w:rsidR="00A4478A" w:rsidDel="007D446A" w:rsidRDefault="004A0387">
            <w:pPr>
              <w:pStyle w:val="Compact"/>
              <w:keepNext/>
              <w:keepLines/>
              <w:spacing w:before="200" w:after="0"/>
              <w:outlineLvl w:val="1"/>
              <w:rPr>
                <w:del w:id="2950" w:author="Tim Tørnes Pedersen" w:date="2021-11-18T18:02:00Z"/>
              </w:rPr>
              <w:pPrChange w:id="2951" w:author="Tim Tørnes Pedersen" w:date="2021-11-18T18:02:00Z">
                <w:pPr>
                  <w:pStyle w:val="Compact"/>
                </w:pPr>
              </w:pPrChange>
            </w:pPr>
            <w:del w:id="2952" w:author="Tim Tørnes Pedersen" w:date="2021-11-18T18:02:00Z">
              <w:r w:rsidDel="007D446A">
                <w:delText>481.0</w:delText>
              </w:r>
            </w:del>
          </w:p>
        </w:tc>
        <w:tc>
          <w:tcPr>
            <w:tcW w:w="0" w:type="auto"/>
          </w:tcPr>
          <w:p w14:paraId="5E05E80D" w14:textId="74246968" w:rsidR="00A4478A" w:rsidDel="007D446A" w:rsidRDefault="004A0387">
            <w:pPr>
              <w:pStyle w:val="Compact"/>
              <w:keepNext/>
              <w:keepLines/>
              <w:spacing w:before="200" w:after="0"/>
              <w:outlineLvl w:val="1"/>
              <w:rPr>
                <w:del w:id="2953" w:author="Tim Tørnes Pedersen" w:date="2021-11-18T18:02:00Z"/>
              </w:rPr>
              <w:pPrChange w:id="2954" w:author="Tim Tørnes Pedersen" w:date="2021-11-18T18:02:00Z">
                <w:pPr>
                  <w:pStyle w:val="Compact"/>
                </w:pPr>
              </w:pPrChange>
            </w:pPr>
            <w:del w:id="2955" w:author="Tim Tørnes Pedersen" w:date="2021-11-18T18:02:00Z">
              <w:r w:rsidDel="007D446A">
                <w:delText>1220.7</w:delText>
              </w:r>
            </w:del>
          </w:p>
        </w:tc>
        <w:tc>
          <w:tcPr>
            <w:tcW w:w="0" w:type="auto"/>
          </w:tcPr>
          <w:p w14:paraId="23A41863" w14:textId="176A39CA" w:rsidR="00A4478A" w:rsidDel="007D446A" w:rsidRDefault="004A0387">
            <w:pPr>
              <w:pStyle w:val="Compact"/>
              <w:keepNext/>
              <w:keepLines/>
              <w:spacing w:before="200" w:after="0"/>
              <w:outlineLvl w:val="1"/>
              <w:rPr>
                <w:del w:id="2956" w:author="Tim Tørnes Pedersen" w:date="2021-11-18T18:02:00Z"/>
              </w:rPr>
              <w:pPrChange w:id="2957" w:author="Tim Tørnes Pedersen" w:date="2021-11-18T18:02:00Z">
                <w:pPr>
                  <w:pStyle w:val="Compact"/>
                </w:pPr>
              </w:pPrChange>
            </w:pPr>
            <w:del w:id="2958" w:author="Tim Tørnes Pedersen" w:date="2021-11-18T18:02:00Z">
              <w:r w:rsidDel="007D446A">
                <w:delText>0.0</w:delText>
              </w:r>
            </w:del>
          </w:p>
        </w:tc>
        <w:tc>
          <w:tcPr>
            <w:tcW w:w="0" w:type="auto"/>
          </w:tcPr>
          <w:p w14:paraId="69484363" w14:textId="3007433E" w:rsidR="00A4478A" w:rsidDel="007D446A" w:rsidRDefault="004A0387">
            <w:pPr>
              <w:pStyle w:val="Compact"/>
              <w:keepNext/>
              <w:keepLines/>
              <w:spacing w:before="200" w:after="0"/>
              <w:outlineLvl w:val="1"/>
              <w:rPr>
                <w:del w:id="2959" w:author="Tim Tørnes Pedersen" w:date="2021-11-18T18:02:00Z"/>
              </w:rPr>
              <w:pPrChange w:id="2960" w:author="Tim Tørnes Pedersen" w:date="2021-11-18T18:02:00Z">
                <w:pPr>
                  <w:pStyle w:val="Compact"/>
                </w:pPr>
              </w:pPrChange>
            </w:pPr>
            <w:del w:id="2961" w:author="Tim Tørnes Pedersen" w:date="2021-11-18T18:02:00Z">
              <w:r w:rsidDel="007D446A">
                <w:delText>393.9</w:delText>
              </w:r>
            </w:del>
          </w:p>
        </w:tc>
        <w:tc>
          <w:tcPr>
            <w:tcW w:w="0" w:type="auto"/>
          </w:tcPr>
          <w:p w14:paraId="144E1A5D" w14:textId="47EDEFE2" w:rsidR="00A4478A" w:rsidDel="007D446A" w:rsidRDefault="004A0387">
            <w:pPr>
              <w:pStyle w:val="Compact"/>
              <w:keepNext/>
              <w:keepLines/>
              <w:spacing w:before="200" w:after="0"/>
              <w:outlineLvl w:val="1"/>
              <w:rPr>
                <w:del w:id="2962" w:author="Tim Tørnes Pedersen" w:date="2021-11-18T18:02:00Z"/>
              </w:rPr>
              <w:pPrChange w:id="2963" w:author="Tim Tørnes Pedersen" w:date="2021-11-18T18:02:00Z">
                <w:pPr>
                  <w:pStyle w:val="Compact"/>
                </w:pPr>
              </w:pPrChange>
            </w:pPr>
            <w:del w:id="2964" w:author="Tim Tørnes Pedersen" w:date="2021-11-18T18:02:00Z">
              <w:r w:rsidDel="007D446A">
                <w:delText>0.0</w:delText>
              </w:r>
            </w:del>
          </w:p>
        </w:tc>
        <w:tc>
          <w:tcPr>
            <w:tcW w:w="0" w:type="auto"/>
          </w:tcPr>
          <w:p w14:paraId="13561CC2" w14:textId="5F1E2B25" w:rsidR="00A4478A" w:rsidDel="007D446A" w:rsidRDefault="004A0387">
            <w:pPr>
              <w:pStyle w:val="Compact"/>
              <w:keepNext/>
              <w:keepLines/>
              <w:spacing w:before="200" w:after="0"/>
              <w:outlineLvl w:val="1"/>
              <w:rPr>
                <w:del w:id="2965" w:author="Tim Tørnes Pedersen" w:date="2021-11-18T18:02:00Z"/>
              </w:rPr>
              <w:pPrChange w:id="2966" w:author="Tim Tørnes Pedersen" w:date="2021-11-18T18:02:00Z">
                <w:pPr>
                  <w:pStyle w:val="Compact"/>
                </w:pPr>
              </w:pPrChange>
            </w:pPr>
            <w:del w:id="2967" w:author="Tim Tørnes Pedersen" w:date="2021-11-18T18:02:00Z">
              <w:r w:rsidDel="007D446A">
                <w:delText>28884.8</w:delText>
              </w:r>
            </w:del>
          </w:p>
        </w:tc>
        <w:tc>
          <w:tcPr>
            <w:tcW w:w="0" w:type="auto"/>
          </w:tcPr>
          <w:p w14:paraId="6999F014" w14:textId="34D9F3D7" w:rsidR="00A4478A" w:rsidDel="007D446A" w:rsidRDefault="004A0387">
            <w:pPr>
              <w:pStyle w:val="Compact"/>
              <w:keepNext/>
              <w:keepLines/>
              <w:spacing w:before="200" w:after="0"/>
              <w:outlineLvl w:val="1"/>
              <w:rPr>
                <w:del w:id="2968" w:author="Tim Tørnes Pedersen" w:date="2021-11-18T18:02:00Z"/>
              </w:rPr>
              <w:pPrChange w:id="2969" w:author="Tim Tørnes Pedersen" w:date="2021-11-18T18:02:00Z">
                <w:pPr>
                  <w:pStyle w:val="Compact"/>
                </w:pPr>
              </w:pPrChange>
            </w:pPr>
            <w:del w:id="2970" w:author="Tim Tørnes Pedersen" w:date="2021-11-18T18:02:00Z">
              <w:r w:rsidDel="007D446A">
                <w:delText>6100.0</w:delText>
              </w:r>
            </w:del>
          </w:p>
        </w:tc>
      </w:tr>
      <w:tr w:rsidR="00A4478A" w:rsidDel="007D446A" w14:paraId="43EC9CB7" w14:textId="408B3C02" w:rsidTr="007D446A">
        <w:trPr>
          <w:del w:id="2971" w:author="Tim Tørnes Pedersen" w:date="2021-11-18T18:02:00Z"/>
        </w:trPr>
        <w:tc>
          <w:tcPr>
            <w:tcW w:w="0" w:type="auto"/>
          </w:tcPr>
          <w:p w14:paraId="6B80522F" w14:textId="5120B10A" w:rsidR="00A4478A" w:rsidDel="007D446A" w:rsidRDefault="004A0387">
            <w:pPr>
              <w:pStyle w:val="Compact"/>
              <w:keepNext/>
              <w:keepLines/>
              <w:spacing w:before="200" w:after="0"/>
              <w:outlineLvl w:val="1"/>
              <w:rPr>
                <w:del w:id="2972" w:author="Tim Tørnes Pedersen" w:date="2021-11-18T18:02:00Z"/>
              </w:rPr>
              <w:pPrChange w:id="2973" w:author="Tim Tørnes Pedersen" w:date="2021-11-18T18:02:00Z">
                <w:pPr>
                  <w:pStyle w:val="Compact"/>
                </w:pPr>
              </w:pPrChange>
            </w:pPr>
            <w:del w:id="2974" w:author="Tim Tørnes Pedersen" w:date="2021-11-18T18:02:00Z">
              <w:r w:rsidDel="007D446A">
                <w:delText>SI</w:delText>
              </w:r>
            </w:del>
          </w:p>
        </w:tc>
        <w:tc>
          <w:tcPr>
            <w:tcW w:w="0" w:type="auto"/>
          </w:tcPr>
          <w:p w14:paraId="34DDC04C" w14:textId="768CAE7C" w:rsidR="00A4478A" w:rsidDel="007D446A" w:rsidRDefault="004A0387">
            <w:pPr>
              <w:pStyle w:val="Compact"/>
              <w:keepNext/>
              <w:keepLines/>
              <w:spacing w:before="200" w:after="0"/>
              <w:outlineLvl w:val="1"/>
              <w:rPr>
                <w:del w:id="2975" w:author="Tim Tørnes Pedersen" w:date="2021-11-18T18:02:00Z"/>
              </w:rPr>
              <w:pPrChange w:id="2976" w:author="Tim Tørnes Pedersen" w:date="2021-11-18T18:02:00Z">
                <w:pPr>
                  <w:pStyle w:val="Compact"/>
                </w:pPr>
              </w:pPrChange>
            </w:pPr>
            <w:del w:id="2977" w:author="Tim Tørnes Pedersen" w:date="2021-11-18T18:02:00Z">
              <w:r w:rsidDel="007D446A">
                <w:delText>0.0</w:delText>
              </w:r>
            </w:del>
          </w:p>
        </w:tc>
        <w:tc>
          <w:tcPr>
            <w:tcW w:w="0" w:type="auto"/>
          </w:tcPr>
          <w:p w14:paraId="3A26FAC0" w14:textId="692221C9" w:rsidR="00A4478A" w:rsidDel="007D446A" w:rsidRDefault="004A0387">
            <w:pPr>
              <w:pStyle w:val="Compact"/>
              <w:keepNext/>
              <w:keepLines/>
              <w:spacing w:before="200" w:after="0"/>
              <w:outlineLvl w:val="1"/>
              <w:rPr>
                <w:del w:id="2978" w:author="Tim Tørnes Pedersen" w:date="2021-11-18T18:02:00Z"/>
              </w:rPr>
              <w:pPrChange w:id="2979" w:author="Tim Tørnes Pedersen" w:date="2021-11-18T18:02:00Z">
                <w:pPr>
                  <w:pStyle w:val="Compact"/>
                </w:pPr>
              </w:pPrChange>
            </w:pPr>
            <w:del w:id="2980" w:author="Tim Tørnes Pedersen" w:date="2021-11-18T18:02:00Z">
              <w:r w:rsidDel="007D446A">
                <w:delText>0.0</w:delText>
              </w:r>
            </w:del>
          </w:p>
        </w:tc>
        <w:tc>
          <w:tcPr>
            <w:tcW w:w="0" w:type="auto"/>
          </w:tcPr>
          <w:p w14:paraId="046E7B1C" w14:textId="3D96A779" w:rsidR="00A4478A" w:rsidDel="007D446A" w:rsidRDefault="004A0387">
            <w:pPr>
              <w:pStyle w:val="Compact"/>
              <w:keepNext/>
              <w:keepLines/>
              <w:spacing w:before="200" w:after="0"/>
              <w:outlineLvl w:val="1"/>
              <w:rPr>
                <w:del w:id="2981" w:author="Tim Tørnes Pedersen" w:date="2021-11-18T18:02:00Z"/>
              </w:rPr>
              <w:pPrChange w:id="2982" w:author="Tim Tørnes Pedersen" w:date="2021-11-18T18:02:00Z">
                <w:pPr>
                  <w:pStyle w:val="Compact"/>
                </w:pPr>
              </w:pPrChange>
            </w:pPr>
            <w:del w:id="2983" w:author="Tim Tørnes Pedersen" w:date="2021-11-18T18:02:00Z">
              <w:r w:rsidDel="007D446A">
                <w:delText>861.3</w:delText>
              </w:r>
            </w:del>
          </w:p>
        </w:tc>
        <w:tc>
          <w:tcPr>
            <w:tcW w:w="0" w:type="auto"/>
          </w:tcPr>
          <w:p w14:paraId="1D758F1B" w14:textId="3D9E8222" w:rsidR="00A4478A" w:rsidDel="007D446A" w:rsidRDefault="004A0387">
            <w:pPr>
              <w:pStyle w:val="Compact"/>
              <w:keepNext/>
              <w:keepLines/>
              <w:spacing w:before="200" w:after="0"/>
              <w:outlineLvl w:val="1"/>
              <w:rPr>
                <w:del w:id="2984" w:author="Tim Tørnes Pedersen" w:date="2021-11-18T18:02:00Z"/>
              </w:rPr>
              <w:pPrChange w:id="2985" w:author="Tim Tørnes Pedersen" w:date="2021-11-18T18:02:00Z">
                <w:pPr>
                  <w:pStyle w:val="Compact"/>
                </w:pPr>
              </w:pPrChange>
            </w:pPr>
            <w:del w:id="2986" w:author="Tim Tørnes Pedersen" w:date="2021-11-18T18:02:00Z">
              <w:r w:rsidDel="007D446A">
                <w:delText>251.8</w:delText>
              </w:r>
            </w:del>
          </w:p>
        </w:tc>
        <w:tc>
          <w:tcPr>
            <w:tcW w:w="0" w:type="auto"/>
          </w:tcPr>
          <w:p w14:paraId="41FFBF8C" w14:textId="7FE4C61E" w:rsidR="00A4478A" w:rsidDel="007D446A" w:rsidRDefault="004A0387">
            <w:pPr>
              <w:pStyle w:val="Compact"/>
              <w:keepNext/>
              <w:keepLines/>
              <w:spacing w:before="200" w:after="0"/>
              <w:outlineLvl w:val="1"/>
              <w:rPr>
                <w:del w:id="2987" w:author="Tim Tørnes Pedersen" w:date="2021-11-18T18:02:00Z"/>
              </w:rPr>
              <w:pPrChange w:id="2988" w:author="Tim Tørnes Pedersen" w:date="2021-11-18T18:02:00Z">
                <w:pPr>
                  <w:pStyle w:val="Compact"/>
                </w:pPr>
              </w:pPrChange>
            </w:pPr>
            <w:del w:id="2989" w:author="Tim Tørnes Pedersen" w:date="2021-11-18T18:02:00Z">
              <w:r w:rsidDel="007D446A">
                <w:delText>1434.5</w:delText>
              </w:r>
            </w:del>
          </w:p>
        </w:tc>
        <w:tc>
          <w:tcPr>
            <w:tcW w:w="0" w:type="auto"/>
          </w:tcPr>
          <w:p w14:paraId="0B64354E" w14:textId="1158CF8C" w:rsidR="00A4478A" w:rsidDel="007D446A" w:rsidRDefault="004A0387">
            <w:pPr>
              <w:pStyle w:val="Compact"/>
              <w:keepNext/>
              <w:keepLines/>
              <w:spacing w:before="200" w:after="0"/>
              <w:outlineLvl w:val="1"/>
              <w:rPr>
                <w:del w:id="2990" w:author="Tim Tørnes Pedersen" w:date="2021-11-18T18:02:00Z"/>
              </w:rPr>
              <w:pPrChange w:id="2991" w:author="Tim Tørnes Pedersen" w:date="2021-11-18T18:02:00Z">
                <w:pPr>
                  <w:pStyle w:val="Compact"/>
                </w:pPr>
              </w:pPrChange>
            </w:pPr>
            <w:del w:id="2992" w:author="Tim Tørnes Pedersen" w:date="2021-11-18T18:02:00Z">
              <w:r w:rsidDel="007D446A">
                <w:delText>1095.1</w:delText>
              </w:r>
            </w:del>
          </w:p>
        </w:tc>
        <w:tc>
          <w:tcPr>
            <w:tcW w:w="0" w:type="auto"/>
          </w:tcPr>
          <w:p w14:paraId="1E5DA3D7" w14:textId="173E8BD7" w:rsidR="00A4478A" w:rsidDel="007D446A" w:rsidRDefault="004A0387">
            <w:pPr>
              <w:pStyle w:val="Compact"/>
              <w:keepNext/>
              <w:keepLines/>
              <w:spacing w:before="200" w:after="0"/>
              <w:outlineLvl w:val="1"/>
              <w:rPr>
                <w:del w:id="2993" w:author="Tim Tørnes Pedersen" w:date="2021-11-18T18:02:00Z"/>
              </w:rPr>
              <w:pPrChange w:id="2994" w:author="Tim Tørnes Pedersen" w:date="2021-11-18T18:02:00Z">
                <w:pPr>
                  <w:pStyle w:val="Compact"/>
                </w:pPr>
              </w:pPrChange>
            </w:pPr>
            <w:del w:id="2995" w:author="Tim Tørnes Pedersen" w:date="2021-11-18T18:02:00Z">
              <w:r w:rsidDel="007D446A">
                <w:delText>745.5</w:delText>
              </w:r>
            </w:del>
          </w:p>
        </w:tc>
        <w:tc>
          <w:tcPr>
            <w:tcW w:w="0" w:type="auto"/>
          </w:tcPr>
          <w:p w14:paraId="096332EB" w14:textId="46B78BCF" w:rsidR="00A4478A" w:rsidDel="007D446A" w:rsidRDefault="004A0387">
            <w:pPr>
              <w:pStyle w:val="Compact"/>
              <w:keepNext/>
              <w:keepLines/>
              <w:spacing w:before="200" w:after="0"/>
              <w:outlineLvl w:val="1"/>
              <w:rPr>
                <w:del w:id="2996" w:author="Tim Tørnes Pedersen" w:date="2021-11-18T18:02:00Z"/>
              </w:rPr>
              <w:pPrChange w:id="2997" w:author="Tim Tørnes Pedersen" w:date="2021-11-18T18:02:00Z">
                <w:pPr>
                  <w:pStyle w:val="Compact"/>
                </w:pPr>
              </w:pPrChange>
            </w:pPr>
            <w:del w:id="2998" w:author="Tim Tørnes Pedersen" w:date="2021-11-18T18:02:00Z">
              <w:r w:rsidDel="007D446A">
                <w:delText>2860.6</w:delText>
              </w:r>
            </w:del>
          </w:p>
        </w:tc>
        <w:tc>
          <w:tcPr>
            <w:tcW w:w="0" w:type="auto"/>
          </w:tcPr>
          <w:p w14:paraId="3DA5239C" w14:textId="3BA8023A" w:rsidR="00A4478A" w:rsidDel="007D446A" w:rsidRDefault="004A0387">
            <w:pPr>
              <w:pStyle w:val="Compact"/>
              <w:keepNext/>
              <w:keepLines/>
              <w:spacing w:before="200" w:after="0"/>
              <w:outlineLvl w:val="1"/>
              <w:rPr>
                <w:del w:id="2999" w:author="Tim Tørnes Pedersen" w:date="2021-11-18T18:02:00Z"/>
              </w:rPr>
              <w:pPrChange w:id="3000" w:author="Tim Tørnes Pedersen" w:date="2021-11-18T18:02:00Z">
                <w:pPr>
                  <w:pStyle w:val="Compact"/>
                </w:pPr>
              </w:pPrChange>
            </w:pPr>
            <w:del w:id="3001" w:author="Tim Tørnes Pedersen" w:date="2021-11-18T18:02:00Z">
              <w:r w:rsidDel="007D446A">
                <w:delText>2203.0</w:delText>
              </w:r>
            </w:del>
          </w:p>
        </w:tc>
        <w:tc>
          <w:tcPr>
            <w:tcW w:w="0" w:type="auto"/>
          </w:tcPr>
          <w:p w14:paraId="0353E108" w14:textId="7FE2F2D8" w:rsidR="00A4478A" w:rsidDel="007D446A" w:rsidRDefault="004A0387">
            <w:pPr>
              <w:pStyle w:val="Compact"/>
              <w:keepNext/>
              <w:keepLines/>
              <w:spacing w:before="200" w:after="0"/>
              <w:outlineLvl w:val="1"/>
              <w:rPr>
                <w:del w:id="3002" w:author="Tim Tørnes Pedersen" w:date="2021-11-18T18:02:00Z"/>
              </w:rPr>
              <w:pPrChange w:id="3003" w:author="Tim Tørnes Pedersen" w:date="2021-11-18T18:02:00Z">
                <w:pPr>
                  <w:pStyle w:val="Compact"/>
                </w:pPr>
              </w:pPrChange>
            </w:pPr>
            <w:del w:id="3004" w:author="Tim Tørnes Pedersen" w:date="2021-11-18T18:02:00Z">
              <w:r w:rsidDel="007D446A">
                <w:delText>410.2</w:delText>
              </w:r>
            </w:del>
          </w:p>
        </w:tc>
      </w:tr>
      <w:tr w:rsidR="00A4478A" w:rsidDel="007D446A" w14:paraId="06F86CB1" w14:textId="4C3C7FCA" w:rsidTr="007D446A">
        <w:trPr>
          <w:del w:id="3005" w:author="Tim Tørnes Pedersen" w:date="2021-11-18T18:02:00Z"/>
        </w:trPr>
        <w:tc>
          <w:tcPr>
            <w:tcW w:w="0" w:type="auto"/>
          </w:tcPr>
          <w:p w14:paraId="6744E3C9" w14:textId="1FB57024" w:rsidR="00A4478A" w:rsidDel="007D446A" w:rsidRDefault="004A0387">
            <w:pPr>
              <w:pStyle w:val="Compact"/>
              <w:keepNext/>
              <w:keepLines/>
              <w:spacing w:before="200" w:after="0"/>
              <w:outlineLvl w:val="1"/>
              <w:rPr>
                <w:del w:id="3006" w:author="Tim Tørnes Pedersen" w:date="2021-11-18T18:02:00Z"/>
              </w:rPr>
              <w:pPrChange w:id="3007" w:author="Tim Tørnes Pedersen" w:date="2021-11-18T18:02:00Z">
                <w:pPr>
                  <w:pStyle w:val="Compact"/>
                </w:pPr>
              </w:pPrChange>
            </w:pPr>
            <w:del w:id="3008" w:author="Tim Tørnes Pedersen" w:date="2021-11-18T18:02:00Z">
              <w:r w:rsidDel="007D446A">
                <w:delText>SK</w:delText>
              </w:r>
            </w:del>
          </w:p>
        </w:tc>
        <w:tc>
          <w:tcPr>
            <w:tcW w:w="0" w:type="auto"/>
          </w:tcPr>
          <w:p w14:paraId="58E3758D" w14:textId="0E324A2B" w:rsidR="00A4478A" w:rsidDel="007D446A" w:rsidRDefault="004A0387">
            <w:pPr>
              <w:pStyle w:val="Compact"/>
              <w:keepNext/>
              <w:keepLines/>
              <w:spacing w:before="200" w:after="0"/>
              <w:outlineLvl w:val="1"/>
              <w:rPr>
                <w:del w:id="3009" w:author="Tim Tørnes Pedersen" w:date="2021-11-18T18:02:00Z"/>
              </w:rPr>
              <w:pPrChange w:id="3010" w:author="Tim Tørnes Pedersen" w:date="2021-11-18T18:02:00Z">
                <w:pPr>
                  <w:pStyle w:val="Compact"/>
                </w:pPr>
              </w:pPrChange>
            </w:pPr>
            <w:del w:id="3011" w:author="Tim Tørnes Pedersen" w:date="2021-11-18T18:02:00Z">
              <w:r w:rsidDel="007D446A">
                <w:delText>0.0</w:delText>
              </w:r>
            </w:del>
          </w:p>
        </w:tc>
        <w:tc>
          <w:tcPr>
            <w:tcW w:w="0" w:type="auto"/>
          </w:tcPr>
          <w:p w14:paraId="292192C4" w14:textId="45EE8CC1" w:rsidR="00A4478A" w:rsidDel="007D446A" w:rsidRDefault="004A0387">
            <w:pPr>
              <w:pStyle w:val="Compact"/>
              <w:keepNext/>
              <w:keepLines/>
              <w:spacing w:before="200" w:after="0"/>
              <w:outlineLvl w:val="1"/>
              <w:rPr>
                <w:del w:id="3012" w:author="Tim Tørnes Pedersen" w:date="2021-11-18T18:02:00Z"/>
              </w:rPr>
              <w:pPrChange w:id="3013" w:author="Tim Tørnes Pedersen" w:date="2021-11-18T18:02:00Z">
                <w:pPr>
                  <w:pStyle w:val="Compact"/>
                </w:pPr>
              </w:pPrChange>
            </w:pPr>
            <w:del w:id="3014" w:author="Tim Tørnes Pedersen" w:date="2021-11-18T18:02:00Z">
              <w:r w:rsidDel="007D446A">
                <w:delText>0.0</w:delText>
              </w:r>
            </w:del>
          </w:p>
        </w:tc>
        <w:tc>
          <w:tcPr>
            <w:tcW w:w="0" w:type="auto"/>
          </w:tcPr>
          <w:p w14:paraId="08083C4D" w14:textId="238C3E9D" w:rsidR="00A4478A" w:rsidDel="007D446A" w:rsidRDefault="004A0387">
            <w:pPr>
              <w:pStyle w:val="Compact"/>
              <w:keepNext/>
              <w:keepLines/>
              <w:spacing w:before="200" w:after="0"/>
              <w:outlineLvl w:val="1"/>
              <w:rPr>
                <w:del w:id="3015" w:author="Tim Tørnes Pedersen" w:date="2021-11-18T18:02:00Z"/>
              </w:rPr>
              <w:pPrChange w:id="3016" w:author="Tim Tørnes Pedersen" w:date="2021-11-18T18:02:00Z">
                <w:pPr>
                  <w:pStyle w:val="Compact"/>
                </w:pPr>
              </w:pPrChange>
            </w:pPr>
            <w:del w:id="3017" w:author="Tim Tørnes Pedersen" w:date="2021-11-18T18:02:00Z">
              <w:r w:rsidDel="007D446A">
                <w:delText>641.3</w:delText>
              </w:r>
            </w:del>
          </w:p>
        </w:tc>
        <w:tc>
          <w:tcPr>
            <w:tcW w:w="0" w:type="auto"/>
          </w:tcPr>
          <w:p w14:paraId="3EFE1A4F" w14:textId="0CB1344D" w:rsidR="00A4478A" w:rsidDel="007D446A" w:rsidRDefault="004A0387">
            <w:pPr>
              <w:pStyle w:val="Compact"/>
              <w:keepNext/>
              <w:keepLines/>
              <w:spacing w:before="200" w:after="0"/>
              <w:outlineLvl w:val="1"/>
              <w:rPr>
                <w:del w:id="3018" w:author="Tim Tørnes Pedersen" w:date="2021-11-18T18:02:00Z"/>
              </w:rPr>
              <w:pPrChange w:id="3019" w:author="Tim Tørnes Pedersen" w:date="2021-11-18T18:02:00Z">
                <w:pPr>
                  <w:pStyle w:val="Compact"/>
                </w:pPr>
              </w:pPrChange>
            </w:pPr>
            <w:del w:id="3020" w:author="Tim Tørnes Pedersen" w:date="2021-11-18T18:02:00Z">
              <w:r w:rsidDel="007D446A">
                <w:delText>533.0</w:delText>
              </w:r>
            </w:del>
          </w:p>
        </w:tc>
        <w:tc>
          <w:tcPr>
            <w:tcW w:w="0" w:type="auto"/>
          </w:tcPr>
          <w:p w14:paraId="3544155A" w14:textId="219FD48A" w:rsidR="00A4478A" w:rsidDel="007D446A" w:rsidRDefault="004A0387">
            <w:pPr>
              <w:pStyle w:val="Compact"/>
              <w:keepNext/>
              <w:keepLines/>
              <w:spacing w:before="200" w:after="0"/>
              <w:outlineLvl w:val="1"/>
              <w:rPr>
                <w:del w:id="3021" w:author="Tim Tørnes Pedersen" w:date="2021-11-18T18:02:00Z"/>
              </w:rPr>
              <w:pPrChange w:id="3022" w:author="Tim Tørnes Pedersen" w:date="2021-11-18T18:02:00Z">
                <w:pPr>
                  <w:pStyle w:val="Compact"/>
                </w:pPr>
              </w:pPrChange>
            </w:pPr>
            <w:del w:id="3023" w:author="Tim Tørnes Pedersen" w:date="2021-11-18T18:02:00Z">
              <w:r w:rsidDel="007D446A">
                <w:delText>1117.2</w:delText>
              </w:r>
            </w:del>
          </w:p>
        </w:tc>
        <w:tc>
          <w:tcPr>
            <w:tcW w:w="0" w:type="auto"/>
          </w:tcPr>
          <w:p w14:paraId="0FF3F092" w14:textId="7EC84B07" w:rsidR="00A4478A" w:rsidDel="007D446A" w:rsidRDefault="004A0387">
            <w:pPr>
              <w:pStyle w:val="Compact"/>
              <w:keepNext/>
              <w:keepLines/>
              <w:spacing w:before="200" w:after="0"/>
              <w:outlineLvl w:val="1"/>
              <w:rPr>
                <w:del w:id="3024" w:author="Tim Tørnes Pedersen" w:date="2021-11-18T18:02:00Z"/>
              </w:rPr>
              <w:pPrChange w:id="3025" w:author="Tim Tørnes Pedersen" w:date="2021-11-18T18:02:00Z">
                <w:pPr>
                  <w:pStyle w:val="Compact"/>
                </w:pPr>
              </w:pPrChange>
            </w:pPr>
            <w:del w:id="3026" w:author="Tim Tørnes Pedersen" w:date="2021-11-18T18:02:00Z">
              <w:r w:rsidDel="007D446A">
                <w:delText>0.0</w:delText>
              </w:r>
            </w:del>
          </w:p>
        </w:tc>
        <w:tc>
          <w:tcPr>
            <w:tcW w:w="0" w:type="auto"/>
          </w:tcPr>
          <w:p w14:paraId="1C60C079" w14:textId="637CFDD7" w:rsidR="00A4478A" w:rsidDel="007D446A" w:rsidRDefault="004A0387">
            <w:pPr>
              <w:pStyle w:val="Compact"/>
              <w:keepNext/>
              <w:keepLines/>
              <w:spacing w:before="200" w:after="0"/>
              <w:outlineLvl w:val="1"/>
              <w:rPr>
                <w:del w:id="3027" w:author="Tim Tørnes Pedersen" w:date="2021-11-18T18:02:00Z"/>
              </w:rPr>
              <w:pPrChange w:id="3028" w:author="Tim Tørnes Pedersen" w:date="2021-11-18T18:02:00Z">
                <w:pPr>
                  <w:pStyle w:val="Compact"/>
                </w:pPr>
              </w:pPrChange>
            </w:pPr>
            <w:del w:id="3029" w:author="Tim Tørnes Pedersen" w:date="2021-11-18T18:02:00Z">
              <w:r w:rsidDel="007D446A">
                <w:delText>1333.3</w:delText>
              </w:r>
            </w:del>
          </w:p>
        </w:tc>
        <w:tc>
          <w:tcPr>
            <w:tcW w:w="0" w:type="auto"/>
          </w:tcPr>
          <w:p w14:paraId="46C4949C" w14:textId="553522BA" w:rsidR="00A4478A" w:rsidDel="007D446A" w:rsidRDefault="004A0387">
            <w:pPr>
              <w:pStyle w:val="Compact"/>
              <w:keepNext/>
              <w:keepLines/>
              <w:spacing w:before="200" w:after="0"/>
              <w:outlineLvl w:val="1"/>
              <w:rPr>
                <w:del w:id="3030" w:author="Tim Tørnes Pedersen" w:date="2021-11-18T18:02:00Z"/>
              </w:rPr>
              <w:pPrChange w:id="3031" w:author="Tim Tørnes Pedersen" w:date="2021-11-18T18:02:00Z">
                <w:pPr>
                  <w:pStyle w:val="Compact"/>
                </w:pPr>
              </w:pPrChange>
            </w:pPr>
            <w:del w:id="3032" w:author="Tim Tørnes Pedersen" w:date="2021-11-18T18:02:00Z">
              <w:r w:rsidDel="007D446A">
                <w:delText>1472.7</w:delText>
              </w:r>
            </w:del>
          </w:p>
        </w:tc>
        <w:tc>
          <w:tcPr>
            <w:tcW w:w="0" w:type="auto"/>
          </w:tcPr>
          <w:p w14:paraId="7E85F66A" w14:textId="05547C1E" w:rsidR="00A4478A" w:rsidDel="007D446A" w:rsidRDefault="004A0387">
            <w:pPr>
              <w:pStyle w:val="Compact"/>
              <w:keepNext/>
              <w:keepLines/>
              <w:spacing w:before="200" w:after="0"/>
              <w:outlineLvl w:val="1"/>
              <w:rPr>
                <w:del w:id="3033" w:author="Tim Tørnes Pedersen" w:date="2021-11-18T18:02:00Z"/>
              </w:rPr>
              <w:pPrChange w:id="3034" w:author="Tim Tørnes Pedersen" w:date="2021-11-18T18:02:00Z">
                <w:pPr>
                  <w:pStyle w:val="Compact"/>
                </w:pPr>
              </w:pPrChange>
            </w:pPr>
            <w:del w:id="3035" w:author="Tim Tørnes Pedersen" w:date="2021-11-18T18:02:00Z">
              <w:r w:rsidDel="007D446A">
                <w:delText>5878.8</w:delText>
              </w:r>
            </w:del>
          </w:p>
        </w:tc>
        <w:tc>
          <w:tcPr>
            <w:tcW w:w="0" w:type="auto"/>
          </w:tcPr>
          <w:p w14:paraId="744B473A" w14:textId="135F5B41" w:rsidR="00A4478A" w:rsidDel="007D446A" w:rsidRDefault="004A0387">
            <w:pPr>
              <w:pStyle w:val="Compact"/>
              <w:keepNext/>
              <w:keepLines/>
              <w:spacing w:before="200" w:after="0"/>
              <w:outlineLvl w:val="1"/>
              <w:rPr>
                <w:del w:id="3036" w:author="Tim Tørnes Pedersen" w:date="2021-11-18T18:02:00Z"/>
              </w:rPr>
              <w:pPrChange w:id="3037" w:author="Tim Tørnes Pedersen" w:date="2021-11-18T18:02:00Z">
                <w:pPr>
                  <w:pStyle w:val="Compact"/>
                </w:pPr>
              </w:pPrChange>
            </w:pPr>
            <w:del w:id="3038" w:author="Tim Tørnes Pedersen" w:date="2021-11-18T18:02:00Z">
              <w:r w:rsidDel="007D446A">
                <w:delText>0.0</w:delText>
              </w:r>
            </w:del>
          </w:p>
        </w:tc>
      </w:tr>
    </w:tbl>
    <w:bookmarkEnd w:id="833"/>
    <w:bookmarkEnd w:id="1023"/>
    <w:bookmarkEnd w:id="1916"/>
    <w:p w14:paraId="60E9A23D" w14:textId="77777777" w:rsidR="00151494" w:rsidRDefault="00151494" w:rsidP="00151494">
      <w:pPr>
        <w:pStyle w:val="Heading2"/>
        <w:rPr>
          <w:ins w:id="3039" w:author="Tim Tørnes Pedersen" w:date="2021-11-22T10:25:00Z"/>
        </w:rPr>
      </w:pPr>
      <w:ins w:id="3040" w:author="Tim Tørnes Pedersen" w:date="2021-11-22T10:25:00Z">
        <w:r>
          <w:t>Conclusion</w:t>
        </w:r>
      </w:ins>
    </w:p>
    <w:p w14:paraId="7E01D96B" w14:textId="77777777" w:rsidR="00151494" w:rsidRDefault="00151494" w:rsidP="00151494">
      <w:pPr>
        <w:pStyle w:val="FirstParagraph"/>
        <w:rPr>
          <w:ins w:id="3041" w:author="Tim Tørnes Pedersen" w:date="2021-11-22T10:25:00Z"/>
        </w:rPr>
      </w:pPr>
      <w:ins w:id="3042" w:author="Tim Tørnes Pedersen" w:date="2021-11-22T10:25:00Z">
        <w:r>
          <w:t xml:space="preserve">EU ETS ensures efficient decarbonization of the European electricity sector but fails to provide a just energy transition. This paper investigates possible alternatives to EU ETS </w:t>
        </w:r>
        <w:r>
          <w:lastRenderedPageBreak/>
          <w:t>capable of delivering higher equity at minor cost increases. By performing a global sensitivity analysis on national emission reduction targets using an MCMC method, in combination with an energy system optimization model, reveals approximate distributions of all possible reduction target configurations.</w:t>
        </w:r>
      </w:ins>
    </w:p>
    <w:p w14:paraId="27FEE737" w14:textId="7E418704" w:rsidR="00151494" w:rsidRDefault="00151494" w:rsidP="00151494">
      <w:pPr>
        <w:pStyle w:val="BodyText"/>
        <w:rPr>
          <w:ins w:id="3043" w:author="Tim Tørnes Pedersen" w:date="2021-11-22T10:25:00Z"/>
        </w:rPr>
      </w:pPr>
      <w:ins w:id="3044" w:author="Tim Tørnes Pedersen" w:date="2021-11-22T10:25:00Z">
        <w:r>
          <w:t>The range of possible national CO</w:t>
        </w:r>
      </w:ins>
      <m:oMath>
        <m:sSub>
          <m:sSubPr>
            <m:ctrlPr>
              <w:ins w:id="3045" w:author="Tim Tørnes Pedersen" w:date="2021-11-22T10:25:00Z">
                <w:rPr>
                  <w:rFonts w:ascii="Cambria Math" w:hAnsi="Cambria Math"/>
                </w:rPr>
              </w:ins>
            </m:ctrlPr>
          </m:sSubPr>
          <m:e>
            <m:r>
              <w:ins w:id="3046" w:author="Tim Tørnes Pedersen" w:date="2021-11-22T10:25:00Z">
                <w:rPr>
                  <w:rFonts w:ascii="Cambria Math" w:hAnsi="Cambria Math"/>
                </w:rPr>
                <m:t>​</m:t>
              </w:ins>
            </m:r>
          </m:e>
          <m:sub>
            <m:r>
              <w:ins w:id="3047" w:author="Tim Tørnes Pedersen" w:date="2021-11-22T10:25:00Z">
                <w:rPr>
                  <w:rFonts w:ascii="Cambria Math" w:hAnsi="Cambria Math"/>
                </w:rPr>
                <m:t>2</m:t>
              </w:ins>
            </m:r>
          </m:sub>
        </m:sSub>
      </m:oMath>
      <w:ins w:id="3048" w:author="Tim Tørnes Pedersen" w:date="2021-11-22T10:25:00Z">
        <w:r>
          <w:t xml:space="preserve"> reduction targets identified for the European electricity supply reveals that a cost increase of 5% from the cost-optimal solution is almost inevitable. Small deviations from the cost-optimal configuration of national CO</w:t>
        </w:r>
      </w:ins>
      <m:oMath>
        <m:sSub>
          <m:sSubPr>
            <m:ctrlPr>
              <w:ins w:id="3049" w:author="Tim Tørnes Pedersen" w:date="2021-11-22T10:25:00Z">
                <w:rPr>
                  <w:rFonts w:ascii="Cambria Math" w:hAnsi="Cambria Math"/>
                </w:rPr>
              </w:ins>
            </m:ctrlPr>
          </m:sSubPr>
          <m:e>
            <m:r>
              <w:ins w:id="3050" w:author="Tim Tørnes Pedersen" w:date="2021-11-22T10:25:00Z">
                <w:rPr>
                  <w:rFonts w:ascii="Cambria Math" w:hAnsi="Cambria Math"/>
                </w:rPr>
                <m:t>​</m:t>
              </w:ins>
            </m:r>
          </m:e>
          <m:sub>
            <m:r>
              <w:ins w:id="3051" w:author="Tim Tørnes Pedersen" w:date="2021-11-22T10:25:00Z">
                <w:rPr>
                  <w:rFonts w:ascii="Cambria Math" w:hAnsi="Cambria Math"/>
                </w:rPr>
                <m:t>2</m:t>
              </w:ins>
            </m:r>
          </m:sub>
        </m:sSub>
      </m:oMath>
      <w:ins w:id="3052" w:author="Tim Tørnes Pedersen" w:date="2021-11-22T10:25:00Z">
        <w:r>
          <w:t xml:space="preserve"> reduction targets will lead to increases in total system cost. Accepting a moderate increase in system cost reveals a large range of possible alternatives to the configuration of national reduction targets obtained under EU ETS. Although some flexibility is available, countries, where emissions are hard to reduce, are found to have a high CO</w:t>
        </w:r>
      </w:ins>
      <m:oMath>
        <m:sSub>
          <m:sSubPr>
            <m:ctrlPr>
              <w:ins w:id="3053" w:author="Tim Tørnes Pedersen" w:date="2021-11-22T10:25:00Z">
                <w:rPr>
                  <w:rFonts w:ascii="Cambria Math" w:hAnsi="Cambria Math"/>
                </w:rPr>
              </w:ins>
            </m:ctrlPr>
          </m:sSubPr>
          <m:e>
            <m:r>
              <w:ins w:id="3054" w:author="Tim Tørnes Pedersen" w:date="2021-11-22T10:25:00Z">
                <w:rPr>
                  <w:rFonts w:ascii="Cambria Math" w:hAnsi="Cambria Math"/>
                </w:rPr>
                <m:t>​</m:t>
              </w:ins>
            </m:r>
          </m:e>
          <m:sub>
            <m:r>
              <w:ins w:id="3055" w:author="Tim Tørnes Pedersen" w:date="2021-11-22T10:25:00Z">
                <w:rPr>
                  <w:rFonts w:ascii="Cambria Math" w:hAnsi="Cambria Math"/>
                </w:rPr>
                <m:t>2</m:t>
              </w:ins>
            </m:r>
          </m:sub>
        </m:sSub>
      </m:oMath>
      <w:ins w:id="3056" w:author="Tim Tørnes Pedersen" w:date="2021-11-22T10:25:00Z">
        <w:r>
          <w:t xml:space="preserve"> emission intensity in the majority of configurations. A strong correlation between emissions from three groups of countries located in central, North Eastern, and South-Eastern Europe were identified. These correlations reveal that enforcing a tight CO</w:t>
        </w:r>
      </w:ins>
      <m:oMath>
        <m:sSub>
          <m:sSubPr>
            <m:ctrlPr>
              <w:ins w:id="3057" w:author="Tim Tørnes Pedersen" w:date="2021-11-22T10:25:00Z">
                <w:rPr>
                  <w:rFonts w:ascii="Cambria Math" w:hAnsi="Cambria Math"/>
                </w:rPr>
              </w:ins>
            </m:ctrlPr>
          </m:sSubPr>
          <m:e>
            <m:r>
              <w:ins w:id="3058" w:author="Tim Tørnes Pedersen" w:date="2021-11-22T10:25:00Z">
                <w:rPr>
                  <w:rFonts w:ascii="Cambria Math" w:hAnsi="Cambria Math"/>
                </w:rPr>
                <m:t>​</m:t>
              </w:ins>
            </m:r>
          </m:e>
          <m:sub>
            <m:r>
              <w:ins w:id="3059" w:author="Tim Tørnes Pedersen" w:date="2021-11-22T10:25:00Z">
                <w:rPr>
                  <w:rFonts w:ascii="Cambria Math" w:hAnsi="Cambria Math"/>
                </w:rPr>
                <m:t>2</m:t>
              </w:ins>
            </m:r>
          </m:sub>
        </m:sSub>
      </m:oMath>
      <w:ins w:id="3060" w:author="Tim Tørnes Pedersen" w:date="2021-11-22T10:25:00Z">
        <w:r>
          <w:t xml:space="preserve"> limit on one cluster country will move emissions to the other countries in the cluster. The likely explanation for this behavior is that carbon leakage between neighboring countries will occur when differences in national CO</w:t>
        </w:r>
      </w:ins>
      <m:oMath>
        <m:sSub>
          <m:sSubPr>
            <m:ctrlPr>
              <w:ins w:id="3061" w:author="Tim Tørnes Pedersen" w:date="2021-11-22T10:25:00Z">
                <w:rPr>
                  <w:rFonts w:ascii="Cambria Math" w:hAnsi="Cambria Math"/>
                </w:rPr>
              </w:ins>
            </m:ctrlPr>
          </m:sSubPr>
          <m:e>
            <m:r>
              <w:ins w:id="3062" w:author="Tim Tørnes Pedersen" w:date="2021-11-22T10:25:00Z">
                <w:rPr>
                  <w:rFonts w:ascii="Cambria Math" w:hAnsi="Cambria Math"/>
                </w:rPr>
                <m:t>​</m:t>
              </w:ins>
            </m:r>
          </m:e>
          <m:sub>
            <m:r>
              <w:ins w:id="3063" w:author="Tim Tørnes Pedersen" w:date="2021-11-22T10:25:00Z">
                <w:rPr>
                  <w:rFonts w:ascii="Cambria Math" w:hAnsi="Cambria Math"/>
                </w:rPr>
                <m:t>2</m:t>
              </w:ins>
            </m:r>
          </m:sub>
        </m:sSub>
      </m:oMath>
      <w:ins w:id="3064" w:author="Tim Tørnes Pedersen" w:date="2021-11-22T10:25:00Z">
        <w:r>
          <w:t xml:space="preserve"> abatement cost increase. Analyzing the utilization of allocated emissions reveal a group of countries where it will be economically favorable to decarbonize the power sector, thus having zero emissions although emissions are allocated to the given country. A large group of countries does however favor some level of emissions from the power sector, but the level of favored emissions </w:t>
        </w:r>
        <w:r w:rsidR="004A4433">
          <w:t>does</w:t>
        </w:r>
        <w:r>
          <w:t xml:space="preserve"> in many cases depend on emissions from neighboring countries. National CO</w:t>
        </w:r>
      </w:ins>
      <m:oMath>
        <m:sSub>
          <m:sSubPr>
            <m:ctrlPr>
              <w:ins w:id="3065" w:author="Tim Tørnes Pedersen" w:date="2021-11-22T10:25:00Z">
                <w:rPr>
                  <w:rFonts w:ascii="Cambria Math" w:hAnsi="Cambria Math"/>
                </w:rPr>
              </w:ins>
            </m:ctrlPr>
          </m:sSubPr>
          <m:e>
            <m:r>
              <w:ins w:id="3066" w:author="Tim Tørnes Pedersen" w:date="2021-11-22T10:25:00Z">
                <w:rPr>
                  <w:rFonts w:ascii="Cambria Math" w:hAnsi="Cambria Math"/>
                </w:rPr>
                <m:t>​</m:t>
              </w:ins>
            </m:r>
          </m:e>
          <m:sub>
            <m:r>
              <w:ins w:id="3067" w:author="Tim Tørnes Pedersen" w:date="2021-11-22T10:25:00Z">
                <w:rPr>
                  <w:rFonts w:ascii="Cambria Math" w:hAnsi="Cambria Math"/>
                </w:rPr>
                <m:t>2</m:t>
              </w:ins>
            </m:r>
          </m:sub>
        </m:sSub>
      </m:oMath>
      <w:ins w:id="3068" w:author="Tim Tørnes Pedersen" w:date="2021-11-22T10:25:00Z">
        <w:r>
          <w:t xml:space="preserve"> abatement cost associated with the sampled emission allocation schemes reveals large inequality with some countries being likely to have significantly higher abatement costs. A similar picture is found when studying power prices. The key takeaway from this study is the fact that the burden of transitioning our power supply is inequitably distributed, and actions must be taken to compensate.</w:t>
        </w:r>
      </w:ins>
    </w:p>
    <w:p w14:paraId="6FAE3BD8" w14:textId="77777777" w:rsidR="007D446A" w:rsidRDefault="007D446A" w:rsidP="007D446A">
      <w:pPr>
        <w:pStyle w:val="Heading1"/>
        <w:rPr>
          <w:ins w:id="3069" w:author="Tim Tørnes Pedersen" w:date="2021-11-18T18:02:00Z"/>
        </w:rPr>
      </w:pPr>
      <w:ins w:id="3070" w:author="Tim Tørnes Pedersen" w:date="2021-11-18T18:02:00Z">
        <w:r>
          <w:t>Appendix</w:t>
        </w:r>
      </w:ins>
    </w:p>
    <w:p w14:paraId="0A3AC236" w14:textId="77777777" w:rsidR="007D446A" w:rsidRDefault="007D446A" w:rsidP="007D446A">
      <w:pPr>
        <w:pStyle w:val="Heading2"/>
        <w:rPr>
          <w:ins w:id="3071" w:author="Tim Tørnes Pedersen" w:date="2021-11-18T18:02:00Z"/>
        </w:rPr>
      </w:pPr>
      <w:ins w:id="3072" w:author="Tim Tørnes Pedersen" w:date="2021-11-18T18:02:00Z">
        <w:r>
          <w:t>Sampling method</w:t>
        </w:r>
      </w:ins>
    </w:p>
    <w:p w14:paraId="0B394519" w14:textId="77777777" w:rsidR="007D446A" w:rsidRDefault="007D446A" w:rsidP="007D446A">
      <w:pPr>
        <w:pStyle w:val="FirstParagraph"/>
        <w:rPr>
          <w:ins w:id="3073" w:author="Tim Tørnes Pedersen" w:date="2021-11-18T18:02:00Z"/>
        </w:rPr>
      </w:pPr>
      <w:ins w:id="3074" w:author="Tim Tørnes Pedersen" w:date="2021-11-18T18:02:00Z">
        <w:r>
          <w:t>To draw possible CO</w:t>
        </w:r>
      </w:ins>
      <m:oMath>
        <m:sSub>
          <m:sSubPr>
            <m:ctrlPr>
              <w:ins w:id="3075" w:author="Tim Tørnes Pedersen" w:date="2021-11-18T18:02:00Z">
                <w:rPr>
                  <w:rFonts w:ascii="Cambria Math" w:hAnsi="Cambria Math"/>
                </w:rPr>
              </w:ins>
            </m:ctrlPr>
          </m:sSubPr>
          <m:e>
            <m:r>
              <w:ins w:id="3076" w:author="Tim Tørnes Pedersen" w:date="2021-11-18T18:02:00Z">
                <w:rPr>
                  <w:rFonts w:ascii="Cambria Math" w:hAnsi="Cambria Math"/>
                </w:rPr>
                <m:t>​</m:t>
              </w:ins>
            </m:r>
          </m:e>
          <m:sub>
            <m:r>
              <w:ins w:id="3077" w:author="Tim Tørnes Pedersen" w:date="2021-11-18T18:02:00Z">
                <w:rPr>
                  <w:rFonts w:ascii="Cambria Math" w:hAnsi="Cambria Math"/>
                </w:rPr>
                <m:t>2</m:t>
              </w:ins>
            </m:r>
          </m:sub>
        </m:sSub>
      </m:oMath>
      <w:ins w:id="3078" w:author="Tim Tørnes Pedersen" w:date="2021-11-18T18:02:00Z">
        <w:r>
          <w:t xml:space="preserve"> target configurations the Adaptive Metropolis-Hastings (AMH) sampler is implemented . The AMH sampler is based around a Markov Chain process where samples are continuously drawn from a proposal distribution centered around the previous sample point. By controlling the width of the proposal distribution continuously the AMH sampler ensures efficient sampling. The AMH sampler is chosen as it is simple to implement while providing efficient sampling and fast mixing .</w:t>
        </w:r>
      </w:ins>
    </w:p>
    <w:p w14:paraId="2F1C7B64" w14:textId="77777777" w:rsidR="007D446A" w:rsidRDefault="007D446A" w:rsidP="007D446A">
      <w:pPr>
        <w:pStyle w:val="BodyText"/>
        <w:rPr>
          <w:ins w:id="3079" w:author="Tim Tørnes Pedersen" w:date="2021-11-18T18:02:00Z"/>
        </w:rPr>
      </w:pPr>
      <w:ins w:id="3080" w:author="Tim Tørnes Pedersen" w:date="2021-11-18T18:02:00Z">
        <w:r>
          <w:rPr>
            <w:noProof/>
          </w:rPr>
          <w:lastRenderedPageBreak/>
          <w:drawing>
            <wp:inline distT="0" distB="0" distL="0" distR="0" wp14:anchorId="0B385993" wp14:editId="0BD113ED">
              <wp:extent cx="5334000" cy="3773757"/>
              <wp:effectExtent l="0" t="0" r="0" b="0"/>
              <wp:docPr id="16"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Method_figure.pdf"/>
                      <pic:cNvPicPr>
                        <a:picLocks noChangeAspect="1" noChangeArrowheads="1"/>
                      </pic:cNvPicPr>
                    </pic:nvPicPr>
                    <pic:blipFill>
                      <a:blip r:embed="rId27"/>
                      <a:stretch>
                        <a:fillRect/>
                      </a:stretch>
                    </pic:blipFill>
                    <pic:spPr bwMode="auto">
                      <a:xfrm>
                        <a:off x="0" y="0"/>
                        <a:ext cx="5334000" cy="3773757"/>
                      </a:xfrm>
                      <a:prstGeom prst="rect">
                        <a:avLst/>
                      </a:prstGeom>
                      <a:noFill/>
                      <a:ln w="9525">
                        <a:noFill/>
                        <a:headEnd/>
                        <a:tailEnd/>
                      </a:ln>
                    </pic:spPr>
                  </pic:pic>
                </a:graphicData>
              </a:graphic>
            </wp:inline>
          </w:drawing>
        </w:r>
      </w:ins>
    </w:p>
    <w:p w14:paraId="72B684B7" w14:textId="77777777" w:rsidR="007D446A" w:rsidRDefault="007D446A" w:rsidP="007D446A">
      <w:pPr>
        <w:pStyle w:val="BodyText"/>
        <w:rPr>
          <w:ins w:id="3081" w:author="Tim Tørnes Pedersen" w:date="2021-11-18T18:02:00Z"/>
        </w:rPr>
      </w:pPr>
      <w:ins w:id="3082" w:author="Tim Tørnes Pedersen" w:date="2021-11-18T18:02:00Z">
        <w:r>
          <w:t>An arbitrary CO</w:t>
        </w:r>
      </w:ins>
      <m:oMath>
        <m:sSub>
          <m:sSubPr>
            <m:ctrlPr>
              <w:ins w:id="3083" w:author="Tim Tørnes Pedersen" w:date="2021-11-18T18:02:00Z">
                <w:rPr>
                  <w:rFonts w:ascii="Cambria Math" w:hAnsi="Cambria Math"/>
                </w:rPr>
              </w:ins>
            </m:ctrlPr>
          </m:sSubPr>
          <m:e>
            <m:r>
              <w:ins w:id="3084" w:author="Tim Tørnes Pedersen" w:date="2021-11-18T18:02:00Z">
                <w:rPr>
                  <w:rFonts w:ascii="Cambria Math" w:hAnsi="Cambria Math"/>
                </w:rPr>
                <m:t>​</m:t>
              </w:ins>
            </m:r>
          </m:e>
          <m:sub>
            <m:r>
              <w:ins w:id="3085" w:author="Tim Tørnes Pedersen" w:date="2021-11-18T18:02:00Z">
                <w:rPr>
                  <w:rFonts w:ascii="Cambria Math" w:hAnsi="Cambria Math"/>
                </w:rPr>
                <m:t>2</m:t>
              </w:ins>
            </m:r>
          </m:sub>
        </m:sSub>
      </m:oMath>
      <w:ins w:id="3086" w:author="Tim Tørnes Pedersen" w:date="2021-11-18T18:02:00Z">
        <w:r>
          <w:t xml:space="preserve"> target configurations can be denoted as the vector </w:t>
        </w:r>
      </w:ins>
      <m:oMath>
        <m:r>
          <w:ins w:id="3087" w:author="Tim Tørnes Pedersen" w:date="2021-11-18T18:02:00Z">
            <m:rPr>
              <m:sty m:val="b"/>
            </m:rPr>
            <w:rPr>
              <w:rFonts w:ascii="Cambria Math" w:hAnsi="Cambria Math"/>
            </w:rPr>
            <m:t>x</m:t>
          </w:ins>
        </m:r>
      </m:oMath>
      <w:ins w:id="3088" w:author="Tim Tørnes Pedersen" w:date="2021-11-18T18:02:00Z">
        <w:r>
          <w:t xml:space="preserve">, with each component of this vector </w:t>
        </w:r>
      </w:ins>
      <m:oMath>
        <m:sSub>
          <m:sSubPr>
            <m:ctrlPr>
              <w:ins w:id="3089" w:author="Tim Tørnes Pedersen" w:date="2021-11-18T18:02:00Z">
                <w:rPr>
                  <w:rFonts w:ascii="Cambria Math" w:hAnsi="Cambria Math"/>
                </w:rPr>
              </w:ins>
            </m:ctrlPr>
          </m:sSubPr>
          <m:e>
            <m:r>
              <w:ins w:id="3090" w:author="Tim Tørnes Pedersen" w:date="2021-11-18T18:02:00Z">
                <w:rPr>
                  <w:rFonts w:ascii="Cambria Math" w:hAnsi="Cambria Math"/>
                </w:rPr>
                <m:t>x</m:t>
              </w:ins>
            </m:r>
          </m:e>
          <m:sub>
            <m:r>
              <w:ins w:id="3091" w:author="Tim Tørnes Pedersen" w:date="2021-11-18T18:02:00Z">
                <w:rPr>
                  <w:rFonts w:ascii="Cambria Math" w:hAnsi="Cambria Math"/>
                </w:rPr>
                <m:t>i</m:t>
              </w:ins>
            </m:r>
          </m:sub>
        </m:sSub>
      </m:oMath>
      <w:ins w:id="3092" w:author="Tim Tørnes Pedersen" w:date="2021-11-18T18:02:00Z">
        <w:r>
          <w:t xml:space="preserve"> representing the national CO</w:t>
        </w:r>
      </w:ins>
      <m:oMath>
        <m:sSub>
          <m:sSubPr>
            <m:ctrlPr>
              <w:ins w:id="3093" w:author="Tim Tørnes Pedersen" w:date="2021-11-18T18:02:00Z">
                <w:rPr>
                  <w:rFonts w:ascii="Cambria Math" w:hAnsi="Cambria Math"/>
                </w:rPr>
              </w:ins>
            </m:ctrlPr>
          </m:sSubPr>
          <m:e>
            <m:r>
              <w:ins w:id="3094" w:author="Tim Tørnes Pedersen" w:date="2021-11-18T18:02:00Z">
                <w:rPr>
                  <w:rFonts w:ascii="Cambria Math" w:hAnsi="Cambria Math"/>
                </w:rPr>
                <m:t>​</m:t>
              </w:ins>
            </m:r>
          </m:e>
          <m:sub>
            <m:r>
              <w:ins w:id="3095" w:author="Tim Tørnes Pedersen" w:date="2021-11-18T18:02:00Z">
                <w:rPr>
                  <w:rFonts w:ascii="Cambria Math" w:hAnsi="Cambria Math"/>
                </w:rPr>
                <m:t>2</m:t>
              </w:ins>
            </m:r>
          </m:sub>
        </m:sSub>
      </m:oMath>
      <w:ins w:id="3096" w:author="Tim Tørnes Pedersen" w:date="2021-11-18T18:02:00Z">
        <w:r>
          <w:t xml:space="preserve"> emission target of the </w:t>
        </w:r>
      </w:ins>
      <m:oMath>
        <m:r>
          <w:ins w:id="3097" w:author="Tim Tørnes Pedersen" w:date="2021-11-18T18:02:00Z">
            <w:rPr>
              <w:rFonts w:ascii="Cambria Math" w:hAnsi="Cambria Math"/>
            </w:rPr>
            <m:t>i</m:t>
          </w:ins>
        </m:r>
      </m:oMath>
      <w:ins w:id="3098" w:author="Tim Tørnes Pedersen" w:date="2021-11-18T18:02:00Z">
        <w:r>
          <w:t>’th country relative to the total CO</w:t>
        </w:r>
      </w:ins>
      <m:oMath>
        <m:sSub>
          <m:sSubPr>
            <m:ctrlPr>
              <w:ins w:id="3099" w:author="Tim Tørnes Pedersen" w:date="2021-11-18T18:02:00Z">
                <w:rPr>
                  <w:rFonts w:ascii="Cambria Math" w:hAnsi="Cambria Math"/>
                </w:rPr>
              </w:ins>
            </m:ctrlPr>
          </m:sSubPr>
          <m:e>
            <m:r>
              <w:ins w:id="3100" w:author="Tim Tørnes Pedersen" w:date="2021-11-18T18:02:00Z">
                <w:rPr>
                  <w:rFonts w:ascii="Cambria Math" w:hAnsi="Cambria Math"/>
                </w:rPr>
                <m:t>​</m:t>
              </w:ins>
            </m:r>
          </m:e>
          <m:sub>
            <m:r>
              <w:ins w:id="3101" w:author="Tim Tørnes Pedersen" w:date="2021-11-18T18:02:00Z">
                <w:rPr>
                  <w:rFonts w:ascii="Cambria Math" w:hAnsi="Cambria Math"/>
                </w:rPr>
                <m:t>2</m:t>
              </w:ins>
            </m:r>
          </m:sub>
        </m:sSub>
      </m:oMath>
      <w:ins w:id="3102" w:author="Tim Tørnes Pedersen" w:date="2021-11-18T18:02:00Z">
        <w:r>
          <w:t xml:space="preserve"> emission target. The allowed emission for a given country can be determined as </w:t>
        </w:r>
      </w:ins>
      <m:oMath>
        <m:sSub>
          <m:sSubPr>
            <m:ctrlPr>
              <w:ins w:id="3103" w:author="Tim Tørnes Pedersen" w:date="2021-11-18T18:02:00Z">
                <w:rPr>
                  <w:rFonts w:ascii="Cambria Math" w:hAnsi="Cambria Math"/>
                </w:rPr>
              </w:ins>
            </m:ctrlPr>
          </m:sSubPr>
          <m:e>
            <m:r>
              <w:ins w:id="3104" w:author="Tim Tørnes Pedersen" w:date="2021-11-18T18:02:00Z">
                <w:rPr>
                  <w:rFonts w:ascii="Cambria Math" w:hAnsi="Cambria Math"/>
                </w:rPr>
                <m:t>x</m:t>
              </w:ins>
            </m:r>
          </m:e>
          <m:sub>
            <m:r>
              <w:ins w:id="3105" w:author="Tim Tørnes Pedersen" w:date="2021-11-18T18:02:00Z">
                <w:rPr>
                  <w:rFonts w:ascii="Cambria Math" w:hAnsi="Cambria Math"/>
                </w:rPr>
                <m:t>i</m:t>
              </w:ins>
            </m:r>
          </m:sub>
        </m:sSub>
        <m:r>
          <w:ins w:id="3106" w:author="Tim Tørnes Pedersen" w:date="2021-11-18T18:02:00Z">
            <m:rPr>
              <m:sty m:val="p"/>
            </m:rPr>
            <w:rPr>
              <w:rFonts w:ascii="Cambria Math" w:hAnsi="Cambria Math"/>
            </w:rPr>
            <m:t>⋅</m:t>
          </w:ins>
        </m:r>
        <m:r>
          <w:ins w:id="3107" w:author="Tim Tørnes Pedersen" w:date="2021-11-18T18:02:00Z">
            <w:rPr>
              <w:rFonts w:ascii="Cambria Math" w:hAnsi="Cambria Math"/>
            </w:rPr>
            <m:t>CO</m:t>
          </w:ins>
        </m:r>
        <m:sSub>
          <m:sSubPr>
            <m:ctrlPr>
              <w:ins w:id="3108" w:author="Tim Tørnes Pedersen" w:date="2021-11-18T18:02:00Z">
                <w:rPr>
                  <w:rFonts w:ascii="Cambria Math" w:hAnsi="Cambria Math"/>
                </w:rPr>
              </w:ins>
            </m:ctrlPr>
          </m:sSubPr>
          <m:e>
            <m:r>
              <w:ins w:id="3109" w:author="Tim Tørnes Pedersen" w:date="2021-11-18T18:02:00Z">
                <w:rPr>
                  <w:rFonts w:ascii="Cambria Math" w:hAnsi="Cambria Math"/>
                </w:rPr>
                <m:t>2</m:t>
              </w:ins>
            </m:r>
          </m:e>
          <m:sub>
            <m:r>
              <w:ins w:id="3110" w:author="Tim Tørnes Pedersen" w:date="2021-11-18T18:02:00Z">
                <w:rPr>
                  <w:rFonts w:ascii="Cambria Math" w:hAnsi="Cambria Math"/>
                </w:rPr>
                <m:t>CAP</m:t>
              </w:ins>
            </m:r>
          </m:sub>
        </m:sSub>
      </m:oMath>
      <w:ins w:id="3111" w:author="Tim Tørnes Pedersen" w:date="2021-11-18T18:02:00Z">
        <w:r>
          <w:t xml:space="preserve">, where the </w:t>
        </w:r>
      </w:ins>
      <m:oMath>
        <m:r>
          <w:ins w:id="3112" w:author="Tim Tørnes Pedersen" w:date="2021-11-18T18:02:00Z">
            <w:rPr>
              <w:rFonts w:ascii="Cambria Math" w:hAnsi="Cambria Math"/>
            </w:rPr>
            <m:t>CO</m:t>
          </w:ins>
        </m:r>
        <m:sSub>
          <m:sSubPr>
            <m:ctrlPr>
              <w:ins w:id="3113" w:author="Tim Tørnes Pedersen" w:date="2021-11-18T18:02:00Z">
                <w:rPr>
                  <w:rFonts w:ascii="Cambria Math" w:hAnsi="Cambria Math"/>
                </w:rPr>
              </w:ins>
            </m:ctrlPr>
          </m:sSubPr>
          <m:e>
            <m:r>
              <w:ins w:id="3114" w:author="Tim Tørnes Pedersen" w:date="2021-11-18T18:02:00Z">
                <w:rPr>
                  <w:rFonts w:ascii="Cambria Math" w:hAnsi="Cambria Math"/>
                </w:rPr>
                <m:t>2</m:t>
              </w:ins>
            </m:r>
          </m:e>
          <m:sub>
            <m:r>
              <w:ins w:id="3115" w:author="Tim Tørnes Pedersen" w:date="2021-11-18T18:02:00Z">
                <w:rPr>
                  <w:rFonts w:ascii="Cambria Math" w:hAnsi="Cambria Math"/>
                </w:rPr>
                <m:t>CAP</m:t>
              </w:ins>
            </m:r>
          </m:sub>
        </m:sSub>
      </m:oMath>
      <w:ins w:id="3116" w:author="Tim Tørnes Pedersen" w:date="2021-11-18T18:02:00Z">
        <w:r>
          <w:t xml:space="preserve"> is the total global amount of CO</w:t>
        </w:r>
      </w:ins>
      <m:oMath>
        <m:sSub>
          <m:sSubPr>
            <m:ctrlPr>
              <w:ins w:id="3117" w:author="Tim Tørnes Pedersen" w:date="2021-11-18T18:02:00Z">
                <w:rPr>
                  <w:rFonts w:ascii="Cambria Math" w:hAnsi="Cambria Math"/>
                </w:rPr>
              </w:ins>
            </m:ctrlPr>
          </m:sSubPr>
          <m:e>
            <m:r>
              <w:ins w:id="3118" w:author="Tim Tørnes Pedersen" w:date="2021-11-18T18:02:00Z">
                <w:rPr>
                  <w:rFonts w:ascii="Cambria Math" w:hAnsi="Cambria Math"/>
                </w:rPr>
                <m:t>​</m:t>
              </w:ins>
            </m:r>
          </m:e>
          <m:sub>
            <m:r>
              <w:ins w:id="3119" w:author="Tim Tørnes Pedersen" w:date="2021-11-18T18:02:00Z">
                <w:rPr>
                  <w:rFonts w:ascii="Cambria Math" w:hAnsi="Cambria Math"/>
                </w:rPr>
                <m:t>2</m:t>
              </w:ins>
            </m:r>
          </m:sub>
        </m:sSub>
      </m:oMath>
      <w:ins w:id="3120" w:author="Tim Tørnes Pedersen" w:date="2021-11-18T18:02:00Z">
        <w:r>
          <w:t xml:space="preserve"> emissions allowed in tonnes of CO</w:t>
        </w:r>
      </w:ins>
      <m:oMath>
        <m:sSub>
          <m:sSubPr>
            <m:ctrlPr>
              <w:ins w:id="3121" w:author="Tim Tørnes Pedersen" w:date="2021-11-18T18:02:00Z">
                <w:rPr>
                  <w:rFonts w:ascii="Cambria Math" w:hAnsi="Cambria Math"/>
                </w:rPr>
              </w:ins>
            </m:ctrlPr>
          </m:sSubPr>
          <m:e>
            <m:r>
              <w:ins w:id="3122" w:author="Tim Tørnes Pedersen" w:date="2021-11-18T18:02:00Z">
                <w:rPr>
                  <w:rFonts w:ascii="Cambria Math" w:hAnsi="Cambria Math"/>
                </w:rPr>
                <m:t>​</m:t>
              </w:ins>
            </m:r>
          </m:e>
          <m:sub>
            <m:r>
              <w:ins w:id="3123" w:author="Tim Tørnes Pedersen" w:date="2021-11-18T18:02:00Z">
                <w:rPr>
                  <w:rFonts w:ascii="Cambria Math" w:hAnsi="Cambria Math"/>
                </w:rPr>
                <m:t>2</m:t>
              </w:ins>
            </m:r>
          </m:sub>
        </m:sSub>
      </m:oMath>
      <w:ins w:id="3124" w:author="Tim Tørnes Pedersen" w:date="2021-11-18T18:02:00Z">
        <w:r>
          <w:t xml:space="preserve">. Realizations of the variables are denoted with subscript </w:t>
        </w:r>
      </w:ins>
      <m:oMath>
        <m:sSub>
          <m:sSubPr>
            <m:ctrlPr>
              <w:ins w:id="3125" w:author="Tim Tørnes Pedersen" w:date="2021-11-18T18:02:00Z">
                <w:rPr>
                  <w:rFonts w:ascii="Cambria Math" w:hAnsi="Cambria Math"/>
                </w:rPr>
              </w:ins>
            </m:ctrlPr>
          </m:sSubPr>
          <m:e>
            <m:r>
              <w:ins w:id="3126" w:author="Tim Tørnes Pedersen" w:date="2021-11-18T18:02:00Z">
                <m:rPr>
                  <m:sty m:val="b"/>
                </m:rPr>
                <w:rPr>
                  <w:rFonts w:ascii="Cambria Math" w:hAnsi="Cambria Math"/>
                </w:rPr>
                <m:t>x</m:t>
              </w:ins>
            </m:r>
          </m:e>
          <m:sub>
            <m:r>
              <w:ins w:id="3127" w:author="Tim Tørnes Pedersen" w:date="2021-11-18T18:02:00Z">
                <w:rPr>
                  <w:rFonts w:ascii="Cambria Math" w:hAnsi="Cambria Math"/>
                </w:rPr>
                <m:t>t</m:t>
              </w:ins>
            </m:r>
          </m:sub>
        </m:sSub>
      </m:oMath>
      <w:ins w:id="3128" w:author="Tim Tørnes Pedersen" w:date="2021-11-18T18:02:00Z">
        <w:r>
          <w:t xml:space="preserve">. It is important to note that the sum of </w:t>
        </w:r>
      </w:ins>
      <m:oMath>
        <m:r>
          <w:ins w:id="3129" w:author="Tim Tørnes Pedersen" w:date="2021-11-18T18:02:00Z">
            <m:rPr>
              <m:sty m:val="b"/>
            </m:rPr>
            <w:rPr>
              <w:rFonts w:ascii="Cambria Math" w:hAnsi="Cambria Math"/>
            </w:rPr>
            <m:t>x</m:t>
          </w:ins>
        </m:r>
      </m:oMath>
      <w:ins w:id="3130" w:author="Tim Tørnes Pedersen" w:date="2021-11-18T18:02:00Z">
        <w:r>
          <w:t xml:space="preserve"> can be greater than 1, and thus the combined emission targets can add up to more than the total global amount of CO</w:t>
        </w:r>
      </w:ins>
      <m:oMath>
        <m:sSub>
          <m:sSubPr>
            <m:ctrlPr>
              <w:ins w:id="3131" w:author="Tim Tørnes Pedersen" w:date="2021-11-18T18:02:00Z">
                <w:rPr>
                  <w:rFonts w:ascii="Cambria Math" w:hAnsi="Cambria Math"/>
                </w:rPr>
              </w:ins>
            </m:ctrlPr>
          </m:sSubPr>
          <m:e>
            <m:r>
              <w:ins w:id="3132" w:author="Tim Tørnes Pedersen" w:date="2021-11-18T18:02:00Z">
                <w:rPr>
                  <w:rFonts w:ascii="Cambria Math" w:hAnsi="Cambria Math"/>
                </w:rPr>
                <m:t>​</m:t>
              </w:ins>
            </m:r>
          </m:e>
          <m:sub>
            <m:r>
              <w:ins w:id="3133" w:author="Tim Tørnes Pedersen" w:date="2021-11-18T18:02:00Z">
                <w:rPr>
                  <w:rFonts w:ascii="Cambria Math" w:hAnsi="Cambria Math"/>
                </w:rPr>
                <m:t>2</m:t>
              </w:ins>
            </m:r>
          </m:sub>
        </m:sSub>
      </m:oMath>
      <w:ins w:id="3134" w:author="Tim Tørnes Pedersen" w:date="2021-11-18T18:02:00Z">
        <w:r>
          <w:t xml:space="preserve"> emissions allowed </w:t>
        </w:r>
      </w:ins>
      <m:oMath>
        <m:r>
          <w:ins w:id="3135" w:author="Tim Tørnes Pedersen" w:date="2021-11-18T18:02:00Z">
            <w:rPr>
              <w:rFonts w:ascii="Cambria Math" w:hAnsi="Cambria Math"/>
            </w:rPr>
            <m:t>CO</m:t>
          </w:ins>
        </m:r>
        <m:sSub>
          <m:sSubPr>
            <m:ctrlPr>
              <w:ins w:id="3136" w:author="Tim Tørnes Pedersen" w:date="2021-11-18T18:02:00Z">
                <w:rPr>
                  <w:rFonts w:ascii="Cambria Math" w:hAnsi="Cambria Math"/>
                </w:rPr>
              </w:ins>
            </m:ctrlPr>
          </m:sSubPr>
          <m:e>
            <m:r>
              <w:ins w:id="3137" w:author="Tim Tørnes Pedersen" w:date="2021-11-18T18:02:00Z">
                <w:rPr>
                  <w:rFonts w:ascii="Cambria Math" w:hAnsi="Cambria Math"/>
                </w:rPr>
                <m:t>2</m:t>
              </w:ins>
            </m:r>
          </m:e>
          <m:sub>
            <m:r>
              <w:ins w:id="3138" w:author="Tim Tørnes Pedersen" w:date="2021-11-18T18:02:00Z">
                <w:rPr>
                  <w:rFonts w:ascii="Cambria Math" w:hAnsi="Cambria Math"/>
                </w:rPr>
                <m:t>CAP</m:t>
              </w:ins>
            </m:r>
          </m:sub>
        </m:sSub>
      </m:oMath>
      <w:ins w:id="3139" w:author="Tim Tørnes Pedersen" w:date="2021-11-18T18:02:00Z">
        <w:r>
          <w:t xml:space="preserve">. As the rejection criteria is based on the realized emissions, a sample where the sum of </w:t>
        </w:r>
      </w:ins>
      <m:oMath>
        <m:r>
          <w:ins w:id="3140" w:author="Tim Tørnes Pedersen" w:date="2021-11-18T18:02:00Z">
            <m:rPr>
              <m:sty m:val="b"/>
            </m:rPr>
            <w:rPr>
              <w:rFonts w:ascii="Cambria Math" w:hAnsi="Cambria Math"/>
            </w:rPr>
            <m:t>x</m:t>
          </w:ins>
        </m:r>
      </m:oMath>
      <w:ins w:id="3141" w:author="Tim Tørnes Pedersen" w:date="2021-11-18T18:02:00Z">
        <w:r>
          <w:t xml:space="preserve"> is greater than 1 can be accepted if not all allowed emissions are realized. Similarly </w:t>
        </w:r>
      </w:ins>
      <m:oMath>
        <m:r>
          <w:ins w:id="3142" w:author="Tim Tørnes Pedersen" w:date="2021-11-18T18:02:00Z">
            <m:rPr>
              <m:sty m:val="b"/>
            </m:rPr>
            <w:rPr>
              <w:rFonts w:ascii="Cambria Math" w:hAnsi="Cambria Math"/>
            </w:rPr>
            <m:t>x</m:t>
          </w:ins>
        </m:r>
      </m:oMath>
      <w:ins w:id="3143" w:author="Tim Tørnes Pedersen" w:date="2021-11-18T18:02:00Z">
        <w:r>
          <w:t xml:space="preserve"> can also sum to less than 1. In such a case the global emission reductions will be less than the required 55%.</w:t>
        </w:r>
      </w:ins>
    </w:p>
    <w:p w14:paraId="5F0E5511" w14:textId="77777777" w:rsidR="007D446A" w:rsidRDefault="007D446A" w:rsidP="007D446A">
      <w:pPr>
        <w:pStyle w:val="BodyText"/>
        <w:rPr>
          <w:ins w:id="3144" w:author="Tim Tørnes Pedersen" w:date="2021-11-18T18:02:00Z"/>
        </w:rPr>
      </w:pPr>
      <w:ins w:id="3145" w:author="Tim Tørnes Pedersen" w:date="2021-11-18T18:02:00Z">
        <w:r>
          <w:t xml:space="preserve">Given a starting point </w:t>
        </w:r>
      </w:ins>
      <m:oMath>
        <m:sSub>
          <m:sSubPr>
            <m:ctrlPr>
              <w:ins w:id="3146" w:author="Tim Tørnes Pedersen" w:date="2021-11-18T18:02:00Z">
                <w:rPr>
                  <w:rFonts w:ascii="Cambria Math" w:hAnsi="Cambria Math"/>
                </w:rPr>
              </w:ins>
            </m:ctrlPr>
          </m:sSubPr>
          <m:e>
            <m:r>
              <w:ins w:id="3147" w:author="Tim Tørnes Pedersen" w:date="2021-11-18T18:02:00Z">
                <m:rPr>
                  <m:sty m:val="b"/>
                </m:rPr>
                <w:rPr>
                  <w:rFonts w:ascii="Cambria Math" w:hAnsi="Cambria Math"/>
                </w:rPr>
                <m:t>x</m:t>
              </w:ins>
            </m:r>
          </m:e>
          <m:sub>
            <m:r>
              <w:ins w:id="3148" w:author="Tim Tørnes Pedersen" w:date="2021-11-18T18:02:00Z">
                <w:rPr>
                  <w:rFonts w:ascii="Cambria Math" w:hAnsi="Cambria Math"/>
                </w:rPr>
                <m:t>0</m:t>
              </w:ins>
            </m:r>
          </m:sub>
        </m:sSub>
      </m:oMath>
      <w:ins w:id="3149" w:author="Tim Tørnes Pedersen" w:date="2021-11-18T18:02:00Z">
        <w:r>
          <w:t xml:space="preserve"> the AMH sampler will continuously generate new sample proposals </w:t>
        </w:r>
      </w:ins>
      <m:oMath>
        <m:r>
          <w:ins w:id="3150" w:author="Tim Tørnes Pedersen" w:date="2021-11-18T18:02:00Z">
            <m:rPr>
              <m:sty m:val="b"/>
            </m:rPr>
            <w:rPr>
              <w:rFonts w:ascii="Cambria Math" w:hAnsi="Cambria Math"/>
            </w:rPr>
            <m:t>x</m:t>
          </w:ins>
        </m:r>
        <m:r>
          <w:ins w:id="3151" w:author="Tim Tørnes Pedersen" w:date="2021-11-18T18:02:00Z">
            <m:rPr>
              <m:sty m:val="p"/>
            </m:rPr>
            <w:rPr>
              <w:rFonts w:ascii="Cambria Math" w:hAnsi="Cambria Math"/>
            </w:rPr>
            <m:t>'</m:t>
          </w:ins>
        </m:r>
      </m:oMath>
      <w:ins w:id="3152" w:author="Tim Tørnes Pedersen" w:date="2021-11-18T18:02:00Z">
        <w:r>
          <w:t xml:space="preserve">. New samples are drawn from the proposal distribution centered around the previous sample. The proposal distribution is defined as a uniform distribution around the previous sample point with the width </w:t>
        </w:r>
      </w:ins>
      <m:oMath>
        <m:r>
          <w:ins w:id="3153" w:author="Tim Tørnes Pedersen" w:date="2021-11-18T18:02:00Z">
            <w:rPr>
              <w:rFonts w:ascii="Cambria Math" w:hAnsi="Cambria Math"/>
            </w:rPr>
            <m:t>σ</m:t>
          </w:ins>
        </m:r>
      </m:oMath>
      <w:ins w:id="3154" w:author="Tim Tørnes Pedersen" w:date="2021-11-18T18:02:00Z">
        <w:r>
          <w:t xml:space="preserve">. Thus the maximal change in each variable </w:t>
        </w:r>
      </w:ins>
      <m:oMath>
        <m:sSub>
          <m:sSubPr>
            <m:ctrlPr>
              <w:ins w:id="3155" w:author="Tim Tørnes Pedersen" w:date="2021-11-18T18:02:00Z">
                <w:rPr>
                  <w:rFonts w:ascii="Cambria Math" w:hAnsi="Cambria Math"/>
                </w:rPr>
              </w:ins>
            </m:ctrlPr>
          </m:sSubPr>
          <m:e>
            <m:r>
              <w:ins w:id="3156" w:author="Tim Tørnes Pedersen" w:date="2021-11-18T18:02:00Z">
                <w:rPr>
                  <w:rFonts w:ascii="Cambria Math" w:hAnsi="Cambria Math"/>
                </w:rPr>
                <m:t>x</m:t>
              </w:ins>
            </m:r>
          </m:e>
          <m:sub>
            <m:r>
              <w:ins w:id="3157" w:author="Tim Tørnes Pedersen" w:date="2021-11-18T18:02:00Z">
                <w:rPr>
                  <w:rFonts w:ascii="Cambria Math" w:hAnsi="Cambria Math"/>
                </w:rPr>
                <m:t>i</m:t>
              </w:ins>
            </m:r>
          </m:sub>
        </m:sSub>
      </m:oMath>
      <w:ins w:id="3158" w:author="Tim Tørnes Pedersen" w:date="2021-11-18T18:02:00Z">
        <w:r>
          <w:t xml:space="preserve"> per iteration is </w:t>
        </w:r>
      </w:ins>
      <m:oMath>
        <m:r>
          <w:ins w:id="3159" w:author="Tim Tørnes Pedersen" w:date="2021-11-18T18:02:00Z">
            <w:rPr>
              <w:rFonts w:ascii="Cambria Math" w:hAnsi="Cambria Math"/>
            </w:rPr>
            <m:t>σ</m:t>
          </w:ins>
        </m:r>
        <m:r>
          <w:ins w:id="3160" w:author="Tim Tørnes Pedersen" w:date="2021-11-18T18:02:00Z">
            <m:rPr>
              <m:sty m:val="p"/>
            </m:rPr>
            <w:rPr>
              <w:rFonts w:ascii="Cambria Math" w:hAnsi="Cambria Math"/>
            </w:rPr>
            <m:t>/</m:t>
          </w:ins>
        </m:r>
        <m:r>
          <w:ins w:id="3161" w:author="Tim Tørnes Pedersen" w:date="2021-11-18T18:02:00Z">
            <w:rPr>
              <w:rFonts w:ascii="Cambria Math" w:hAnsi="Cambria Math"/>
            </w:rPr>
            <m:t>2</m:t>
          </w:ins>
        </m:r>
      </m:oMath>
      <w:ins w:id="3162" w:author="Tim Tørnes Pedersen" w:date="2021-11-18T18:02:00Z">
        <w:r>
          <w:t xml:space="preserve">. There are however a few caveats. As the variables considered </w:t>
        </w:r>
      </w:ins>
      <m:oMath>
        <m:r>
          <w:ins w:id="3163" w:author="Tim Tørnes Pedersen" w:date="2021-11-18T18:02:00Z">
            <m:rPr>
              <m:sty m:val="b"/>
            </m:rPr>
            <w:rPr>
              <w:rFonts w:ascii="Cambria Math" w:hAnsi="Cambria Math"/>
            </w:rPr>
            <m:t>x</m:t>
          </w:ins>
        </m:r>
      </m:oMath>
      <w:ins w:id="3164" w:author="Tim Tørnes Pedersen" w:date="2021-11-18T18:02:00Z">
        <w:r>
          <w:t xml:space="preserve"> are fractions of a total CO</w:t>
        </w:r>
      </w:ins>
      <m:oMath>
        <m:sSub>
          <m:sSubPr>
            <m:ctrlPr>
              <w:ins w:id="3165" w:author="Tim Tørnes Pedersen" w:date="2021-11-18T18:02:00Z">
                <w:rPr>
                  <w:rFonts w:ascii="Cambria Math" w:hAnsi="Cambria Math"/>
                </w:rPr>
              </w:ins>
            </m:ctrlPr>
          </m:sSubPr>
          <m:e>
            <m:r>
              <w:ins w:id="3166" w:author="Tim Tørnes Pedersen" w:date="2021-11-18T18:02:00Z">
                <w:rPr>
                  <w:rFonts w:ascii="Cambria Math" w:hAnsi="Cambria Math"/>
                </w:rPr>
                <m:t>​</m:t>
              </w:ins>
            </m:r>
          </m:e>
          <m:sub>
            <m:r>
              <w:ins w:id="3167" w:author="Tim Tørnes Pedersen" w:date="2021-11-18T18:02:00Z">
                <w:rPr>
                  <w:rFonts w:ascii="Cambria Math" w:hAnsi="Cambria Math"/>
                </w:rPr>
                <m:t>2</m:t>
              </w:ins>
            </m:r>
          </m:sub>
        </m:sSub>
      </m:oMath>
      <w:ins w:id="3168" w:author="Tim Tørnes Pedersen" w:date="2021-11-18T18:02:00Z">
        <w:r>
          <w:t xml:space="preserve"> budget, they are constrained to be between 0 and 1. Therefore, the uniform distribution is bounded not to exceed this area. The starting point </w:t>
        </w:r>
      </w:ins>
      <m:oMath>
        <m:sSub>
          <m:sSubPr>
            <m:ctrlPr>
              <w:ins w:id="3169" w:author="Tim Tørnes Pedersen" w:date="2021-11-18T18:02:00Z">
                <w:rPr>
                  <w:rFonts w:ascii="Cambria Math" w:hAnsi="Cambria Math"/>
                </w:rPr>
              </w:ins>
            </m:ctrlPr>
          </m:sSubPr>
          <m:e>
            <m:r>
              <w:ins w:id="3170" w:author="Tim Tørnes Pedersen" w:date="2021-11-18T18:02:00Z">
                <m:rPr>
                  <m:sty m:val="b"/>
                </m:rPr>
                <w:rPr>
                  <w:rFonts w:ascii="Cambria Math" w:hAnsi="Cambria Math"/>
                </w:rPr>
                <m:t>x</m:t>
              </w:ins>
            </m:r>
          </m:e>
          <m:sub>
            <m:r>
              <w:ins w:id="3171" w:author="Tim Tørnes Pedersen" w:date="2021-11-18T18:02:00Z">
                <w:rPr>
                  <w:rFonts w:ascii="Cambria Math" w:hAnsi="Cambria Math"/>
                </w:rPr>
                <m:t>0</m:t>
              </w:ins>
            </m:r>
          </m:sub>
        </m:sSub>
      </m:oMath>
      <w:ins w:id="3172" w:author="Tim Tørnes Pedersen" w:date="2021-11-18T18:02:00Z">
        <w:r>
          <w:t xml:space="preserve"> used is the cost-optimal scenario also denoted as the Efficiency scenario. A burn-in period of 100 samples is used by discarding the first 100 samples of each chain to remove any bias towards the starting point.</w:t>
        </w:r>
      </w:ins>
    </w:p>
    <w:p w14:paraId="43E25F4B" w14:textId="77777777" w:rsidR="007D446A" w:rsidRPr="007D446A" w:rsidRDefault="007D446A" w:rsidP="007D446A">
      <w:pPr>
        <w:pStyle w:val="BodyText"/>
        <w:rPr>
          <w:ins w:id="3173" w:author="Tim Tørnes Pedersen" w:date="2021-11-18T18:02:00Z"/>
          <w:lang w:val="da-DK"/>
          <w:rPrChange w:id="3174" w:author="Tim Tørnes Pedersen" w:date="2021-11-18T18:03:00Z">
            <w:rPr>
              <w:ins w:id="3175" w:author="Tim Tørnes Pedersen" w:date="2021-11-18T18:02:00Z"/>
            </w:rPr>
          </w:rPrChange>
        </w:rPr>
      </w:pPr>
      <m:oMathPara>
        <m:oMathParaPr>
          <m:jc m:val="center"/>
        </m:oMathParaPr>
        <m:oMath>
          <m:r>
            <w:ins w:id="3176" w:author="Tim Tørnes Pedersen" w:date="2021-11-18T18:02:00Z">
              <m:rPr>
                <m:sty m:val="b"/>
              </m:rPr>
              <w:rPr>
                <w:rFonts w:ascii="Cambria Math" w:hAnsi="Cambria Math"/>
              </w:rPr>
              <m:t>x</m:t>
            </w:ins>
          </m:r>
          <m:r>
            <w:ins w:id="3177" w:author="Tim Tørnes Pedersen" w:date="2021-11-18T18:02:00Z">
              <m:rPr>
                <m:sty m:val="p"/>
              </m:rPr>
              <w:rPr>
                <w:rFonts w:ascii="Cambria Math" w:hAnsi="Cambria Math"/>
                <w:lang w:val="da-DK"/>
                <w:rPrChange w:id="3178" w:author="Tim Tørnes Pedersen" w:date="2021-11-18T18:03:00Z">
                  <w:rPr>
                    <w:rFonts w:ascii="Cambria Math" w:hAnsi="Cambria Math"/>
                  </w:rPr>
                </w:rPrChange>
              </w:rPr>
              <m:t>'∼</m:t>
            </w:ins>
          </m:r>
          <m:r>
            <w:ins w:id="3179" w:author="Tim Tørnes Pedersen" w:date="2021-11-18T18:02:00Z">
              <m:rPr>
                <m:scr m:val="script"/>
                <m:sty m:val="p"/>
              </m:rPr>
              <w:rPr>
                <w:rFonts w:ascii="Cambria Math" w:hAnsi="Cambria Math"/>
              </w:rPr>
              <m:t>U</m:t>
            </w:ins>
          </m:r>
          <m:d>
            <m:dPr>
              <m:begChr m:val="["/>
              <m:endChr m:val="]"/>
              <m:ctrlPr>
                <w:ins w:id="3180" w:author="Tim Tørnes Pedersen" w:date="2021-11-18T18:02:00Z">
                  <w:rPr>
                    <w:rFonts w:ascii="Cambria Math" w:hAnsi="Cambria Math"/>
                  </w:rPr>
                </w:ins>
              </m:ctrlPr>
            </m:dPr>
            <m:e>
              <m:r>
                <w:ins w:id="3181" w:author="Tim Tørnes Pedersen" w:date="2021-11-18T18:02:00Z">
                  <m:rPr>
                    <m:nor/>
                  </m:rPr>
                  <w:rPr>
                    <w:lang w:val="da-DK"/>
                    <w:rPrChange w:id="3182" w:author="Tim Tørnes Pedersen" w:date="2021-11-18T18:03:00Z">
                      <w:rPr/>
                    </w:rPrChange>
                  </w:rPr>
                  <m:t>max</m:t>
                </w:ins>
              </m:r>
              <m:d>
                <m:dPr>
                  <m:ctrlPr>
                    <w:ins w:id="3183" w:author="Tim Tørnes Pedersen" w:date="2021-11-18T18:02:00Z">
                      <w:rPr>
                        <w:rFonts w:ascii="Cambria Math" w:hAnsi="Cambria Math"/>
                      </w:rPr>
                    </w:ins>
                  </m:ctrlPr>
                </m:dPr>
                <m:e>
                  <m:sSub>
                    <m:sSubPr>
                      <m:ctrlPr>
                        <w:ins w:id="3184" w:author="Tim Tørnes Pedersen" w:date="2021-11-18T18:02:00Z">
                          <w:rPr>
                            <w:rFonts w:ascii="Cambria Math" w:hAnsi="Cambria Math"/>
                          </w:rPr>
                        </w:ins>
                      </m:ctrlPr>
                    </m:sSubPr>
                    <m:e>
                      <m:r>
                        <w:ins w:id="3185" w:author="Tim Tørnes Pedersen" w:date="2021-11-18T18:02:00Z">
                          <m:rPr>
                            <m:sty m:val="b"/>
                          </m:rPr>
                          <w:rPr>
                            <w:rFonts w:ascii="Cambria Math" w:hAnsi="Cambria Math"/>
                          </w:rPr>
                          <m:t>x</m:t>
                        </w:ins>
                      </m:r>
                    </m:e>
                    <m:sub>
                      <m:r>
                        <w:ins w:id="3186" w:author="Tim Tørnes Pedersen" w:date="2021-11-18T18:02:00Z">
                          <w:rPr>
                            <w:rFonts w:ascii="Cambria Math" w:hAnsi="Cambria Math"/>
                          </w:rPr>
                          <m:t>t</m:t>
                        </w:ins>
                      </m:r>
                      <m:r>
                        <w:ins w:id="3187" w:author="Tim Tørnes Pedersen" w:date="2021-11-18T18:02:00Z">
                          <m:rPr>
                            <m:sty m:val="p"/>
                          </m:rPr>
                          <w:rPr>
                            <w:rFonts w:ascii="Cambria Math" w:hAnsi="Cambria Math"/>
                            <w:lang w:val="da-DK"/>
                            <w:rPrChange w:id="3188" w:author="Tim Tørnes Pedersen" w:date="2021-11-18T18:03:00Z">
                              <w:rPr>
                                <w:rFonts w:ascii="Cambria Math" w:hAnsi="Cambria Math"/>
                              </w:rPr>
                            </w:rPrChange>
                          </w:rPr>
                          <m:t>-</m:t>
                        </w:ins>
                      </m:r>
                      <m:r>
                        <w:ins w:id="3189" w:author="Tim Tørnes Pedersen" w:date="2021-11-18T18:02:00Z">
                          <w:rPr>
                            <w:rFonts w:ascii="Cambria Math" w:hAnsi="Cambria Math"/>
                            <w:lang w:val="da-DK"/>
                            <w:rPrChange w:id="3190" w:author="Tim Tørnes Pedersen" w:date="2021-11-18T18:03:00Z">
                              <w:rPr>
                                <w:rFonts w:ascii="Cambria Math" w:hAnsi="Cambria Math"/>
                              </w:rPr>
                            </w:rPrChange>
                          </w:rPr>
                          <m:t>1</m:t>
                        </w:ins>
                      </m:r>
                    </m:sub>
                  </m:sSub>
                  <m:r>
                    <w:ins w:id="3191" w:author="Tim Tørnes Pedersen" w:date="2021-11-18T18:02:00Z">
                      <m:rPr>
                        <m:sty m:val="p"/>
                      </m:rPr>
                      <w:rPr>
                        <w:rFonts w:ascii="Cambria Math" w:hAnsi="Cambria Math"/>
                        <w:lang w:val="da-DK"/>
                        <w:rPrChange w:id="3192" w:author="Tim Tørnes Pedersen" w:date="2021-11-18T18:03:00Z">
                          <w:rPr>
                            <w:rFonts w:ascii="Cambria Math" w:hAnsi="Cambria Math"/>
                          </w:rPr>
                        </w:rPrChange>
                      </w:rPr>
                      <m:t>-</m:t>
                    </w:ins>
                  </m:r>
                  <m:f>
                    <m:fPr>
                      <m:ctrlPr>
                        <w:ins w:id="3193" w:author="Tim Tørnes Pedersen" w:date="2021-11-18T18:02:00Z">
                          <w:rPr>
                            <w:rFonts w:ascii="Cambria Math" w:hAnsi="Cambria Math"/>
                          </w:rPr>
                        </w:ins>
                      </m:ctrlPr>
                    </m:fPr>
                    <m:num>
                      <m:r>
                        <w:ins w:id="3194" w:author="Tim Tørnes Pedersen" w:date="2021-11-18T18:02:00Z">
                          <w:rPr>
                            <w:rFonts w:ascii="Cambria Math" w:hAnsi="Cambria Math"/>
                          </w:rPr>
                          <m:t>σ</m:t>
                        </w:ins>
                      </m:r>
                    </m:num>
                    <m:den>
                      <m:r>
                        <w:ins w:id="3195" w:author="Tim Tørnes Pedersen" w:date="2021-11-18T18:02:00Z">
                          <w:rPr>
                            <w:rFonts w:ascii="Cambria Math" w:hAnsi="Cambria Math"/>
                            <w:lang w:val="da-DK"/>
                            <w:rPrChange w:id="3196" w:author="Tim Tørnes Pedersen" w:date="2021-11-18T18:03:00Z">
                              <w:rPr>
                                <w:rFonts w:ascii="Cambria Math" w:hAnsi="Cambria Math"/>
                              </w:rPr>
                            </w:rPrChange>
                          </w:rPr>
                          <m:t>2</m:t>
                        </w:ins>
                      </m:r>
                    </m:den>
                  </m:f>
                  <m:r>
                    <w:ins w:id="3197" w:author="Tim Tørnes Pedersen" w:date="2021-11-18T18:02:00Z">
                      <m:rPr>
                        <m:sty m:val="p"/>
                      </m:rPr>
                      <w:rPr>
                        <w:rFonts w:ascii="Cambria Math" w:hAnsi="Cambria Math"/>
                        <w:lang w:val="da-DK"/>
                        <w:rPrChange w:id="3198" w:author="Tim Tørnes Pedersen" w:date="2021-11-18T18:03:00Z">
                          <w:rPr>
                            <w:rFonts w:ascii="Cambria Math" w:hAnsi="Cambria Math"/>
                          </w:rPr>
                        </w:rPrChange>
                      </w:rPr>
                      <m:t>,</m:t>
                    </w:ins>
                  </m:r>
                  <m:r>
                    <w:ins w:id="3199" w:author="Tim Tørnes Pedersen" w:date="2021-11-18T18:02:00Z">
                      <w:rPr>
                        <w:rFonts w:ascii="Cambria Math" w:hAnsi="Cambria Math"/>
                        <w:lang w:val="da-DK"/>
                        <w:rPrChange w:id="3200" w:author="Tim Tørnes Pedersen" w:date="2021-11-18T18:03:00Z">
                          <w:rPr>
                            <w:rFonts w:ascii="Cambria Math" w:hAnsi="Cambria Math"/>
                          </w:rPr>
                        </w:rPrChange>
                      </w:rPr>
                      <m:t>0</m:t>
                    </w:ins>
                  </m:r>
                </m:e>
              </m:d>
              <m:r>
                <w:ins w:id="3201" w:author="Tim Tørnes Pedersen" w:date="2021-11-18T18:02:00Z">
                  <m:rPr>
                    <m:sty m:val="p"/>
                  </m:rPr>
                  <w:rPr>
                    <w:rFonts w:ascii="Cambria Math" w:hAnsi="Cambria Math"/>
                    <w:lang w:val="da-DK"/>
                    <w:rPrChange w:id="3202" w:author="Tim Tørnes Pedersen" w:date="2021-11-18T18:03:00Z">
                      <w:rPr>
                        <w:rFonts w:ascii="Cambria Math" w:hAnsi="Cambria Math"/>
                      </w:rPr>
                    </w:rPrChange>
                  </w:rPr>
                  <m:t>,</m:t>
                </w:ins>
              </m:r>
              <m:r>
                <w:ins w:id="3203" w:author="Tim Tørnes Pedersen" w:date="2021-11-18T18:02:00Z">
                  <m:rPr>
                    <m:nor/>
                  </m:rPr>
                  <w:rPr>
                    <w:lang w:val="da-DK"/>
                    <w:rPrChange w:id="3204" w:author="Tim Tørnes Pedersen" w:date="2021-11-18T18:03:00Z">
                      <w:rPr/>
                    </w:rPrChange>
                  </w:rPr>
                  <m:t>min</m:t>
                </w:ins>
              </m:r>
              <m:d>
                <m:dPr>
                  <m:ctrlPr>
                    <w:ins w:id="3205" w:author="Tim Tørnes Pedersen" w:date="2021-11-18T18:02:00Z">
                      <w:rPr>
                        <w:rFonts w:ascii="Cambria Math" w:hAnsi="Cambria Math"/>
                      </w:rPr>
                    </w:ins>
                  </m:ctrlPr>
                </m:dPr>
                <m:e>
                  <m:sSub>
                    <m:sSubPr>
                      <m:ctrlPr>
                        <w:ins w:id="3206" w:author="Tim Tørnes Pedersen" w:date="2021-11-18T18:02:00Z">
                          <w:rPr>
                            <w:rFonts w:ascii="Cambria Math" w:hAnsi="Cambria Math"/>
                          </w:rPr>
                        </w:ins>
                      </m:ctrlPr>
                    </m:sSubPr>
                    <m:e>
                      <m:r>
                        <w:ins w:id="3207" w:author="Tim Tørnes Pedersen" w:date="2021-11-18T18:02:00Z">
                          <m:rPr>
                            <m:sty m:val="b"/>
                          </m:rPr>
                          <w:rPr>
                            <w:rFonts w:ascii="Cambria Math" w:hAnsi="Cambria Math"/>
                          </w:rPr>
                          <m:t>x</m:t>
                        </w:ins>
                      </m:r>
                    </m:e>
                    <m:sub>
                      <m:r>
                        <w:ins w:id="3208" w:author="Tim Tørnes Pedersen" w:date="2021-11-18T18:02:00Z">
                          <w:rPr>
                            <w:rFonts w:ascii="Cambria Math" w:hAnsi="Cambria Math"/>
                          </w:rPr>
                          <m:t>t</m:t>
                        </w:ins>
                      </m:r>
                      <m:r>
                        <w:ins w:id="3209" w:author="Tim Tørnes Pedersen" w:date="2021-11-18T18:02:00Z">
                          <m:rPr>
                            <m:sty m:val="p"/>
                          </m:rPr>
                          <w:rPr>
                            <w:rFonts w:ascii="Cambria Math" w:hAnsi="Cambria Math"/>
                            <w:lang w:val="da-DK"/>
                            <w:rPrChange w:id="3210" w:author="Tim Tørnes Pedersen" w:date="2021-11-18T18:03:00Z">
                              <w:rPr>
                                <w:rFonts w:ascii="Cambria Math" w:hAnsi="Cambria Math"/>
                              </w:rPr>
                            </w:rPrChange>
                          </w:rPr>
                          <m:t>-</m:t>
                        </w:ins>
                      </m:r>
                      <m:r>
                        <w:ins w:id="3211" w:author="Tim Tørnes Pedersen" w:date="2021-11-18T18:02:00Z">
                          <w:rPr>
                            <w:rFonts w:ascii="Cambria Math" w:hAnsi="Cambria Math"/>
                            <w:lang w:val="da-DK"/>
                            <w:rPrChange w:id="3212" w:author="Tim Tørnes Pedersen" w:date="2021-11-18T18:03:00Z">
                              <w:rPr>
                                <w:rFonts w:ascii="Cambria Math" w:hAnsi="Cambria Math"/>
                              </w:rPr>
                            </w:rPrChange>
                          </w:rPr>
                          <m:t>1</m:t>
                        </w:ins>
                      </m:r>
                    </m:sub>
                  </m:sSub>
                  <m:r>
                    <w:ins w:id="3213" w:author="Tim Tørnes Pedersen" w:date="2021-11-18T18:02:00Z">
                      <m:rPr>
                        <m:sty m:val="p"/>
                      </m:rPr>
                      <w:rPr>
                        <w:rFonts w:ascii="Cambria Math" w:hAnsi="Cambria Math"/>
                        <w:lang w:val="da-DK"/>
                        <w:rPrChange w:id="3214" w:author="Tim Tørnes Pedersen" w:date="2021-11-18T18:03:00Z">
                          <w:rPr>
                            <w:rFonts w:ascii="Cambria Math" w:hAnsi="Cambria Math"/>
                          </w:rPr>
                        </w:rPrChange>
                      </w:rPr>
                      <m:t>+</m:t>
                    </w:ins>
                  </m:r>
                  <m:f>
                    <m:fPr>
                      <m:ctrlPr>
                        <w:ins w:id="3215" w:author="Tim Tørnes Pedersen" w:date="2021-11-18T18:02:00Z">
                          <w:rPr>
                            <w:rFonts w:ascii="Cambria Math" w:hAnsi="Cambria Math"/>
                          </w:rPr>
                        </w:ins>
                      </m:ctrlPr>
                    </m:fPr>
                    <m:num>
                      <m:r>
                        <w:ins w:id="3216" w:author="Tim Tørnes Pedersen" w:date="2021-11-18T18:02:00Z">
                          <w:rPr>
                            <w:rFonts w:ascii="Cambria Math" w:hAnsi="Cambria Math"/>
                          </w:rPr>
                          <m:t>σ</m:t>
                        </w:ins>
                      </m:r>
                    </m:num>
                    <m:den>
                      <m:r>
                        <w:ins w:id="3217" w:author="Tim Tørnes Pedersen" w:date="2021-11-18T18:02:00Z">
                          <w:rPr>
                            <w:rFonts w:ascii="Cambria Math" w:hAnsi="Cambria Math"/>
                            <w:lang w:val="da-DK"/>
                            <w:rPrChange w:id="3218" w:author="Tim Tørnes Pedersen" w:date="2021-11-18T18:03:00Z">
                              <w:rPr>
                                <w:rFonts w:ascii="Cambria Math" w:hAnsi="Cambria Math"/>
                              </w:rPr>
                            </w:rPrChange>
                          </w:rPr>
                          <m:t>2</m:t>
                        </w:ins>
                      </m:r>
                    </m:den>
                  </m:f>
                  <m:r>
                    <w:ins w:id="3219" w:author="Tim Tørnes Pedersen" w:date="2021-11-18T18:02:00Z">
                      <m:rPr>
                        <m:sty m:val="p"/>
                      </m:rPr>
                      <w:rPr>
                        <w:rFonts w:ascii="Cambria Math" w:hAnsi="Cambria Math"/>
                        <w:lang w:val="da-DK"/>
                        <w:rPrChange w:id="3220" w:author="Tim Tørnes Pedersen" w:date="2021-11-18T18:03:00Z">
                          <w:rPr>
                            <w:rFonts w:ascii="Cambria Math" w:hAnsi="Cambria Math"/>
                          </w:rPr>
                        </w:rPrChange>
                      </w:rPr>
                      <m:t>,</m:t>
                    </w:ins>
                  </m:r>
                  <m:r>
                    <w:ins w:id="3221" w:author="Tim Tørnes Pedersen" w:date="2021-11-18T18:02:00Z">
                      <w:rPr>
                        <w:rFonts w:ascii="Cambria Math" w:hAnsi="Cambria Math"/>
                        <w:lang w:val="da-DK"/>
                        <w:rPrChange w:id="3222" w:author="Tim Tørnes Pedersen" w:date="2021-11-18T18:03:00Z">
                          <w:rPr>
                            <w:rFonts w:ascii="Cambria Math" w:hAnsi="Cambria Math"/>
                          </w:rPr>
                        </w:rPrChange>
                      </w:rPr>
                      <m:t>1</m:t>
                    </w:ins>
                  </m:r>
                </m:e>
              </m:d>
            </m:e>
          </m:d>
        </m:oMath>
      </m:oMathPara>
    </w:p>
    <w:p w14:paraId="5E6E8C39" w14:textId="77777777" w:rsidR="007D446A" w:rsidRDefault="007D446A" w:rsidP="007D446A">
      <w:pPr>
        <w:pStyle w:val="FirstParagraph"/>
        <w:rPr>
          <w:ins w:id="3223" w:author="Tim Tørnes Pedersen" w:date="2021-11-18T18:02:00Z"/>
        </w:rPr>
      </w:pPr>
      <w:ins w:id="3224" w:author="Tim Tørnes Pedersen" w:date="2021-11-18T18:02:00Z">
        <w:r>
          <w:lastRenderedPageBreak/>
          <w:t xml:space="preserve">The distribution width </w:t>
        </w:r>
      </w:ins>
      <m:oMath>
        <m:r>
          <w:ins w:id="3225" w:author="Tim Tørnes Pedersen" w:date="2021-11-18T18:02:00Z">
            <w:rPr>
              <w:rFonts w:ascii="Cambria Math" w:hAnsi="Cambria Math"/>
            </w:rPr>
            <m:t>σ</m:t>
          </w:ins>
        </m:r>
      </m:oMath>
      <w:ins w:id="3226" w:author="Tim Tørnes Pedersen" w:date="2021-11-18T18:02:00Z">
        <w:r>
          <w:t xml:space="preserve"> is tuned continuously as more information about the solutions space is obtained. By setting </w:t>
        </w:r>
      </w:ins>
      <m:oMath>
        <m:r>
          <w:ins w:id="3227" w:author="Tim Tørnes Pedersen" w:date="2021-11-18T18:02:00Z">
            <w:rPr>
              <w:rFonts w:ascii="Cambria Math" w:hAnsi="Cambria Math"/>
            </w:rPr>
            <m:t>σ</m:t>
          </w:ins>
        </m:r>
      </m:oMath>
      <w:ins w:id="3228" w:author="Tim Tørnes Pedersen" w:date="2021-11-18T18:02:00Z">
        <w:r>
          <w:t xml:space="preserve"> too low, the sampler will need an excessive amount of samples to explore the entire solution space. On the other hand, setting </w:t>
        </w:r>
      </w:ins>
      <m:oMath>
        <m:r>
          <w:ins w:id="3229" w:author="Tim Tørnes Pedersen" w:date="2021-11-18T18:02:00Z">
            <w:rPr>
              <w:rFonts w:ascii="Cambria Math" w:hAnsi="Cambria Math"/>
            </w:rPr>
            <m:t>σ</m:t>
          </w:ins>
        </m:r>
      </m:oMath>
      <w:ins w:id="3230" w:author="Tim Tørnes Pedersen" w:date="2021-11-18T18:02:00Z">
        <w:r>
          <w:t xml:space="preserve"> too high will result in the rejection of too many samples. By continuously monitoring the acceptance rate, it is possible to determine if the chain is taking either too short or long steps. If the acceptance rate is very high </w:t>
        </w:r>
      </w:ins>
      <m:oMath>
        <m:r>
          <w:ins w:id="3231" w:author="Tim Tørnes Pedersen" w:date="2021-11-18T18:02:00Z">
            <w:rPr>
              <w:rFonts w:ascii="Cambria Math" w:hAnsi="Cambria Math"/>
            </w:rPr>
            <m:t>σ</m:t>
          </w:ins>
        </m:r>
      </m:oMath>
      <w:ins w:id="3232" w:author="Tim Tørnes Pedersen" w:date="2021-11-18T18:02:00Z">
        <w:r>
          <w:t xml:space="preserve"> should be increased, and if the acceptance rate is low </w:t>
        </w:r>
      </w:ins>
      <m:oMath>
        <m:r>
          <w:ins w:id="3233" w:author="Tim Tørnes Pedersen" w:date="2021-11-18T18:02:00Z">
            <w:rPr>
              <w:rFonts w:ascii="Cambria Math" w:hAnsi="Cambria Math"/>
            </w:rPr>
            <m:t>σ</m:t>
          </w:ins>
        </m:r>
      </m:oMath>
      <w:ins w:id="3234" w:author="Tim Tørnes Pedersen" w:date="2021-11-18T18:02:00Z">
        <w:r>
          <w:t xml:space="preserve"> should be decreased. In practice, this is implemented by letting the sampler run for a number of iterations and evaluating the acceptance rate in that batch of samples. In this implementation of the AMH sampler, </w:t>
        </w:r>
      </w:ins>
      <m:oMath>
        <m:r>
          <w:ins w:id="3235" w:author="Tim Tørnes Pedersen" w:date="2021-11-18T18:02:00Z">
            <w:rPr>
              <w:rFonts w:ascii="Cambria Math" w:hAnsi="Cambria Math"/>
            </w:rPr>
            <m:t>σ</m:t>
          </w:ins>
        </m:r>
      </m:oMath>
      <w:ins w:id="3236" w:author="Tim Tørnes Pedersen" w:date="2021-11-18T18:02:00Z">
        <w:r>
          <w:t xml:space="preserve"> is updated by continuously monitoring the acceptance ratio of the samples. When the acceptance ratio is below a user-specified value, </w:t>
        </w:r>
      </w:ins>
      <m:oMath>
        <m:r>
          <w:ins w:id="3237" w:author="Tim Tørnes Pedersen" w:date="2021-11-18T18:02:00Z">
            <w:rPr>
              <w:rFonts w:ascii="Cambria Math" w:hAnsi="Cambria Math"/>
            </w:rPr>
            <m:t>σ</m:t>
          </w:ins>
        </m:r>
      </m:oMath>
      <w:ins w:id="3238" w:author="Tim Tørnes Pedersen" w:date="2021-11-18T18:02:00Z">
        <w:r>
          <w:t xml:space="preserve"> is incremented by a small amount </w:t>
        </w:r>
      </w:ins>
      <m:oMath>
        <m:r>
          <w:ins w:id="3239" w:author="Tim Tørnes Pedersen" w:date="2021-11-18T18:02:00Z">
            <w:rPr>
              <w:rFonts w:ascii="Cambria Math" w:hAnsi="Cambria Math"/>
            </w:rPr>
            <m:t>ϵ</m:t>
          </w:ins>
        </m:r>
      </m:oMath>
      <w:ins w:id="3240" w:author="Tim Tørnes Pedersen" w:date="2021-11-18T18:02:00Z">
        <w:r>
          <w:t xml:space="preserve">, and vice versa when the acceptance ratio is too high. An </w:t>
        </w:r>
      </w:ins>
      <m:oMath>
        <m:r>
          <w:ins w:id="3241" w:author="Tim Tørnes Pedersen" w:date="2021-11-18T18:02:00Z">
            <w:rPr>
              <w:rFonts w:ascii="Cambria Math" w:hAnsi="Cambria Math"/>
            </w:rPr>
            <m:t>ϵ</m:t>
          </w:ins>
        </m:r>
      </m:oMath>
      <w:ins w:id="3242" w:author="Tim Tørnes Pedersen" w:date="2021-11-18T18:02:00Z">
        <w:r>
          <w:t xml:space="preserve"> value of 0.05 and a desired acceptance ratio of 80% have been used throughout this work.</w:t>
        </w:r>
      </w:ins>
    </w:p>
    <w:p w14:paraId="52064797" w14:textId="77777777" w:rsidR="007D446A" w:rsidRDefault="007D446A" w:rsidP="007D446A">
      <w:pPr>
        <w:pStyle w:val="BodyText"/>
        <w:rPr>
          <w:ins w:id="3243" w:author="Tim Tørnes Pedersen" w:date="2021-11-18T18:02:00Z"/>
        </w:rPr>
      </w:pPr>
      <w:ins w:id="3244" w:author="Tim Tørnes Pedersen" w:date="2021-11-18T18:02:00Z">
        <w:r>
          <w:t xml:space="preserve">The feasibility of a proposed sample </w:t>
        </w:r>
      </w:ins>
      <m:oMath>
        <m:r>
          <w:ins w:id="3245" w:author="Tim Tørnes Pedersen" w:date="2021-11-18T18:02:00Z">
            <m:rPr>
              <m:sty m:val="b"/>
            </m:rPr>
            <w:rPr>
              <w:rFonts w:ascii="Cambria Math" w:hAnsi="Cambria Math"/>
            </w:rPr>
            <m:t>x</m:t>
          </w:ins>
        </m:r>
        <m:r>
          <w:ins w:id="3246" w:author="Tim Tørnes Pedersen" w:date="2021-11-18T18:02:00Z">
            <m:rPr>
              <m:sty m:val="p"/>
            </m:rPr>
            <w:rPr>
              <w:rFonts w:ascii="Cambria Math" w:hAnsi="Cambria Math"/>
            </w:rPr>
            <m:t>'</m:t>
          </w:ins>
        </m:r>
      </m:oMath>
      <w:ins w:id="3247" w:author="Tim Tørnes Pedersen" w:date="2021-11-18T18:02:00Z">
        <w:r>
          <w:t xml:space="preserve"> is evaluated using the energy system optimization model. If the solution to the energy system optimization model given </w:t>
        </w:r>
      </w:ins>
      <m:oMath>
        <m:r>
          <w:ins w:id="3248" w:author="Tim Tørnes Pedersen" w:date="2021-11-18T18:02:00Z">
            <m:rPr>
              <m:sty m:val="b"/>
            </m:rPr>
            <w:rPr>
              <w:rFonts w:ascii="Cambria Math" w:hAnsi="Cambria Math"/>
            </w:rPr>
            <m:t>x</m:t>
          </w:ins>
        </m:r>
        <m:r>
          <w:ins w:id="3249" w:author="Tim Tørnes Pedersen" w:date="2021-11-18T18:02:00Z">
            <m:rPr>
              <m:sty m:val="p"/>
            </m:rPr>
            <w:rPr>
              <w:rFonts w:ascii="Cambria Math" w:hAnsi="Cambria Math"/>
            </w:rPr>
            <m:t>'</m:t>
          </w:ins>
        </m:r>
      </m:oMath>
      <w:ins w:id="3250" w:author="Tim Tørnes Pedersen" w:date="2021-11-18T18:02:00Z">
        <w:r>
          <w:t xml:space="preserve"> as input satisfies all criteria from Table </w:t>
        </w:r>
        <w:r>
          <w:fldChar w:fldCharType="begin"/>
        </w:r>
        <w:r>
          <w:instrText xml:space="preserve"> HYPERLINK \l "tab:feasa" \h </w:instrText>
        </w:r>
        <w:r>
          <w:fldChar w:fldCharType="separate"/>
        </w:r>
        <w:r>
          <w:rPr>
            <w:rStyle w:val="Hyperlink"/>
          </w:rPr>
          <w:t>[tab:feasa]</w:t>
        </w:r>
        <w:r>
          <w:rPr>
            <w:rStyle w:val="Hyperlink"/>
          </w:rPr>
          <w:fldChar w:fldCharType="end"/>
        </w:r>
        <w:r>
          <w:t xml:space="preserve"> the sample is accepted. Otherwise, the sample is rejected and a new proposal sample is drawn. When a proposed sample is accepted it is assigned index </w:t>
        </w:r>
      </w:ins>
      <m:oMath>
        <m:r>
          <w:ins w:id="3251" w:author="Tim Tørnes Pedersen" w:date="2021-11-18T18:02:00Z">
            <w:rPr>
              <w:rFonts w:ascii="Cambria Math" w:hAnsi="Cambria Math"/>
            </w:rPr>
            <m:t>t</m:t>
          </w:ins>
        </m:r>
      </m:oMath>
      <w:ins w:id="3252" w:author="Tim Tørnes Pedersen" w:date="2021-11-18T18:02:00Z">
        <w:r>
          <w:t xml:space="preserve">, such that </w:t>
        </w:r>
      </w:ins>
      <m:oMath>
        <m:sSub>
          <m:sSubPr>
            <m:ctrlPr>
              <w:ins w:id="3253" w:author="Tim Tørnes Pedersen" w:date="2021-11-18T18:02:00Z">
                <w:rPr>
                  <w:rFonts w:ascii="Cambria Math" w:hAnsi="Cambria Math"/>
                </w:rPr>
              </w:ins>
            </m:ctrlPr>
          </m:sSubPr>
          <m:e>
            <m:r>
              <w:ins w:id="3254" w:author="Tim Tørnes Pedersen" w:date="2021-11-18T18:02:00Z">
                <m:rPr>
                  <m:sty m:val="b"/>
                </m:rPr>
                <w:rPr>
                  <w:rFonts w:ascii="Cambria Math" w:hAnsi="Cambria Math"/>
                </w:rPr>
                <m:t>x</m:t>
              </w:ins>
            </m:r>
          </m:e>
          <m:sub>
            <m:r>
              <w:ins w:id="3255" w:author="Tim Tørnes Pedersen" w:date="2021-11-18T18:02:00Z">
                <w:rPr>
                  <w:rFonts w:ascii="Cambria Math" w:hAnsi="Cambria Math"/>
                </w:rPr>
                <m:t>t</m:t>
              </w:ins>
            </m:r>
          </m:sub>
        </m:sSub>
        <m:r>
          <w:ins w:id="3256" w:author="Tim Tørnes Pedersen" w:date="2021-11-18T18:02:00Z">
            <m:rPr>
              <m:sty m:val="p"/>
            </m:rPr>
            <w:rPr>
              <w:rFonts w:ascii="Cambria Math" w:hAnsi="Cambria Math"/>
            </w:rPr>
            <m:t>=</m:t>
          </w:ins>
        </m:r>
        <m:r>
          <w:ins w:id="3257" w:author="Tim Tørnes Pedersen" w:date="2021-11-18T18:02:00Z">
            <m:rPr>
              <m:sty m:val="b"/>
            </m:rPr>
            <w:rPr>
              <w:rFonts w:ascii="Cambria Math" w:hAnsi="Cambria Math"/>
            </w:rPr>
            <m:t>x</m:t>
          </w:ins>
        </m:r>
        <m:r>
          <w:ins w:id="3258" w:author="Tim Tørnes Pedersen" w:date="2021-11-18T18:02:00Z">
            <m:rPr>
              <m:sty m:val="p"/>
            </m:rPr>
            <w:rPr>
              <w:rFonts w:ascii="Cambria Math" w:hAnsi="Cambria Math"/>
            </w:rPr>
            <m:t>'</m:t>
          </w:ins>
        </m:r>
      </m:oMath>
      <w:ins w:id="3259" w:author="Tim Tørnes Pedersen" w:date="2021-11-18T18:02:00Z">
        <w:r>
          <w:t xml:space="preserve">. If a sample is rejected the previous sample point is stored instead </w:t>
        </w:r>
      </w:ins>
      <m:oMath>
        <m:sSub>
          <m:sSubPr>
            <m:ctrlPr>
              <w:ins w:id="3260" w:author="Tim Tørnes Pedersen" w:date="2021-11-18T18:02:00Z">
                <w:rPr>
                  <w:rFonts w:ascii="Cambria Math" w:hAnsi="Cambria Math"/>
                </w:rPr>
              </w:ins>
            </m:ctrlPr>
          </m:sSubPr>
          <m:e>
            <m:r>
              <w:ins w:id="3261" w:author="Tim Tørnes Pedersen" w:date="2021-11-18T18:02:00Z">
                <m:rPr>
                  <m:sty m:val="b"/>
                </m:rPr>
                <w:rPr>
                  <w:rFonts w:ascii="Cambria Math" w:hAnsi="Cambria Math"/>
                </w:rPr>
                <m:t>x</m:t>
              </w:ins>
            </m:r>
          </m:e>
          <m:sub>
            <m:r>
              <w:ins w:id="3262" w:author="Tim Tørnes Pedersen" w:date="2021-11-18T18:02:00Z">
                <w:rPr>
                  <w:rFonts w:ascii="Cambria Math" w:hAnsi="Cambria Math"/>
                </w:rPr>
                <m:t>t</m:t>
              </w:ins>
            </m:r>
          </m:sub>
        </m:sSub>
        <m:r>
          <w:ins w:id="3263" w:author="Tim Tørnes Pedersen" w:date="2021-11-18T18:02:00Z">
            <m:rPr>
              <m:sty m:val="p"/>
            </m:rPr>
            <w:rPr>
              <w:rFonts w:ascii="Cambria Math" w:hAnsi="Cambria Math"/>
            </w:rPr>
            <m:t>=</m:t>
          </w:ins>
        </m:r>
        <m:sSub>
          <m:sSubPr>
            <m:ctrlPr>
              <w:ins w:id="3264" w:author="Tim Tørnes Pedersen" w:date="2021-11-18T18:02:00Z">
                <w:rPr>
                  <w:rFonts w:ascii="Cambria Math" w:hAnsi="Cambria Math"/>
                </w:rPr>
              </w:ins>
            </m:ctrlPr>
          </m:sSubPr>
          <m:e>
            <m:r>
              <w:ins w:id="3265" w:author="Tim Tørnes Pedersen" w:date="2021-11-18T18:02:00Z">
                <m:rPr>
                  <m:sty m:val="b"/>
                </m:rPr>
                <w:rPr>
                  <w:rFonts w:ascii="Cambria Math" w:hAnsi="Cambria Math"/>
                </w:rPr>
                <m:t>x</m:t>
              </w:ins>
            </m:r>
          </m:e>
          <m:sub>
            <m:r>
              <w:ins w:id="3266" w:author="Tim Tørnes Pedersen" w:date="2021-11-18T18:02:00Z">
                <w:rPr>
                  <w:rFonts w:ascii="Cambria Math" w:hAnsi="Cambria Math"/>
                </w:rPr>
                <m:t>t</m:t>
              </w:ins>
            </m:r>
            <m:r>
              <w:ins w:id="3267" w:author="Tim Tørnes Pedersen" w:date="2021-11-18T18:02:00Z">
                <m:rPr>
                  <m:sty m:val="p"/>
                </m:rPr>
                <w:rPr>
                  <w:rFonts w:ascii="Cambria Math" w:hAnsi="Cambria Math"/>
                </w:rPr>
                <m:t>-</m:t>
              </w:ins>
            </m:r>
            <m:r>
              <w:ins w:id="3268" w:author="Tim Tørnes Pedersen" w:date="2021-11-18T18:02:00Z">
                <w:rPr>
                  <w:rFonts w:ascii="Cambria Math" w:hAnsi="Cambria Math"/>
                </w:rPr>
                <m:t>1</m:t>
              </w:ins>
            </m:r>
          </m:sub>
        </m:sSub>
      </m:oMath>
      <w:ins w:id="3269" w:author="Tim Tørnes Pedersen" w:date="2021-11-18T18:02:00Z">
        <w:r>
          <w:t xml:space="preserve">. The process of drawing samples from the proposal distribution and either accepting or rejecting them is repeated until sufficient sample size is reached. The process is illustrated in Figure </w:t>
        </w:r>
        <w:r>
          <w:fldChar w:fldCharType="begin"/>
        </w:r>
        <w:r>
          <w:instrText xml:space="preserve"> HYPERLINK \l "fig:method" \h </w:instrText>
        </w:r>
        <w:r>
          <w:fldChar w:fldCharType="separate"/>
        </w:r>
        <w:r>
          <w:rPr>
            <w:rStyle w:val="Hyperlink"/>
          </w:rPr>
          <w:t>[fig:method]</w:t>
        </w:r>
        <w:r>
          <w:rPr>
            <w:rStyle w:val="Hyperlink"/>
          </w:rPr>
          <w:fldChar w:fldCharType="end"/>
        </w:r>
        <w:r>
          <w:t>.</w:t>
        </w:r>
      </w:ins>
    </w:p>
    <w:p w14:paraId="55F54060" w14:textId="77777777" w:rsidR="007D446A" w:rsidRDefault="007D446A" w:rsidP="007D446A">
      <w:pPr>
        <w:pStyle w:val="BodyText"/>
        <w:rPr>
          <w:ins w:id="3270" w:author="Tim Tørnes Pedersen" w:date="2021-11-18T18:02:00Z"/>
        </w:rPr>
      </w:pPr>
      <w:ins w:id="3271" w:author="Tim Tørnes Pedersen" w:date="2021-11-18T18:02:00Z">
        <w:r>
          <w:t xml:space="preserve">The result is a set of realizations of </w:t>
        </w:r>
      </w:ins>
      <m:oMath>
        <m:r>
          <w:ins w:id="3272" w:author="Tim Tørnes Pedersen" w:date="2021-11-18T18:02:00Z">
            <m:rPr>
              <m:sty m:val="b"/>
            </m:rPr>
            <w:rPr>
              <w:rFonts w:ascii="Cambria Math" w:hAnsi="Cambria Math"/>
            </w:rPr>
            <m:t>x</m:t>
          </w:ins>
        </m:r>
      </m:oMath>
      <w:ins w:id="3273" w:author="Tim Tørnes Pedersen" w:date="2021-11-18T18:02:00Z">
        <w:r>
          <w:t xml:space="preserve"> that can ensure feasible operation of the model, global emission reductions higher than the base scenario, and a total system cost that is no more than 18% higher than that of the base scenario. If enough samples are drawn the distribution of the set of realizations will approximate all solutions satisfying the above-mentioned criteria.</w:t>
        </w:r>
      </w:ins>
    </w:p>
    <w:p w14:paraId="3CB37885" w14:textId="77777777" w:rsidR="007D446A" w:rsidRDefault="007D446A" w:rsidP="007D446A">
      <w:pPr>
        <w:pStyle w:val="BodyText"/>
        <w:rPr>
          <w:ins w:id="3274" w:author="Tim Tørnes Pedersen" w:date="2021-11-18T18:02:00Z"/>
        </w:rPr>
      </w:pPr>
      <w:ins w:id="3275" w:author="Tim Tørnes Pedersen" w:date="2021-11-18T18:02:00Z">
        <w:r>
          <w:t>In practice, the above algorithm is implemented as a parallel process with multiple chains running simultaneously. The samples from the parallel chains can then be merged at the end of the sampling process.</w:t>
        </w:r>
      </w:ins>
    </w:p>
    <w:p w14:paraId="4C235165" w14:textId="77777777" w:rsidR="007D446A" w:rsidRDefault="007D446A" w:rsidP="007D446A">
      <w:pPr>
        <w:pStyle w:val="Heading2"/>
        <w:rPr>
          <w:ins w:id="3276" w:author="Tim Tørnes Pedersen" w:date="2021-11-18T18:02:00Z"/>
        </w:rPr>
      </w:pPr>
      <w:ins w:id="3277" w:author="Tim Tørnes Pedersen" w:date="2021-11-18T18:02:00Z">
        <w:r>
          <w:t>Energy system optimization model</w:t>
        </w:r>
      </w:ins>
    </w:p>
    <w:p w14:paraId="01F669AF" w14:textId="77777777" w:rsidR="007D446A" w:rsidRDefault="007D446A" w:rsidP="007D446A">
      <w:pPr>
        <w:pStyle w:val="FirstParagraph"/>
        <w:rPr>
          <w:ins w:id="3278" w:author="Tim Tørnes Pedersen" w:date="2021-11-18T18:02:00Z"/>
        </w:rPr>
      </w:pPr>
      <w:ins w:id="3279" w:author="Tim Tørnes Pedersen" w:date="2021-11-18T18:02:00Z">
        <w:r>
          <w:t xml:space="preserve">The joint capacity and dispatch optimization model used in this work is based on the PyPSA-Eur-Sec model . The PyPSA-Eur-Sec model to a high extend depends on data imports from the PyPSA-Eur model . The model formulated in this work represents a 2030 brownfield scenario of the European electricity supply spanning 33 ENTSO-E member countries. All existing plus the planned transmission capacities in the Ten Year Network Development Plan (TYNDP)  is included. Transmission capacities are seen in Figure </w:t>
        </w:r>
        <w:r>
          <w:fldChar w:fldCharType="begin"/>
        </w:r>
        <w:r>
          <w:instrText xml:space="preserve"> HYPERLINK \l "fig:starting_point" \h </w:instrText>
        </w:r>
        <w:r>
          <w:fldChar w:fldCharType="separate"/>
        </w:r>
        <w:r>
          <w:rPr>
            <w:rStyle w:val="Hyperlink"/>
          </w:rPr>
          <w:t>[fig:starting_point]</w:t>
        </w:r>
        <w:r>
          <w:rPr>
            <w:rStyle w:val="Hyperlink"/>
          </w:rPr>
          <w:fldChar w:fldCharType="end"/>
        </w:r>
        <w:r>
          <w:t>.</w:t>
        </w:r>
      </w:ins>
    </w:p>
    <w:p w14:paraId="654117D1" w14:textId="77777777" w:rsidR="007D446A" w:rsidRDefault="007D446A" w:rsidP="007D446A">
      <w:pPr>
        <w:pStyle w:val="BodyText"/>
        <w:rPr>
          <w:ins w:id="3280" w:author="Tim Tørnes Pedersen" w:date="2021-11-18T18:02:00Z"/>
        </w:rPr>
      </w:pPr>
      <w:ins w:id="3281" w:author="Tim Tørnes Pedersen" w:date="2021-11-18T18:02:00Z">
        <w:r>
          <w:t xml:space="preserve">A brownfield scenario is generated where existing capacities that are planned to be in operation by 2030 are included in the model. The included brownfield capacities are seen in Table </w:t>
        </w:r>
        <w:r>
          <w:fldChar w:fldCharType="begin"/>
        </w:r>
        <w:r>
          <w:instrText xml:space="preserve"> HYPERLINK \l "tab:brownfield_cap" \h </w:instrText>
        </w:r>
        <w:r>
          <w:fldChar w:fldCharType="separate"/>
        </w:r>
        <w:r>
          <w:rPr>
            <w:rStyle w:val="Hyperlink"/>
          </w:rPr>
          <w:t>3</w:t>
        </w:r>
        <w:r>
          <w:rPr>
            <w:rStyle w:val="Hyperlink"/>
          </w:rPr>
          <w:fldChar w:fldCharType="end"/>
        </w:r>
        <w:r>
          <w:t xml:space="preserve">. Existing conventional capacities are found from the power plant matching database , while renewable capacities are found from the IRENA annual statistics . A </w:t>
        </w:r>
        <w:r>
          <w:lastRenderedPageBreak/>
          <w:t>minimum requirement of 55% CO</w:t>
        </w:r>
      </w:ins>
      <m:oMath>
        <m:sSub>
          <m:sSubPr>
            <m:ctrlPr>
              <w:ins w:id="3282" w:author="Tim Tørnes Pedersen" w:date="2021-11-18T18:02:00Z">
                <w:rPr>
                  <w:rFonts w:ascii="Cambria Math" w:hAnsi="Cambria Math"/>
                </w:rPr>
              </w:ins>
            </m:ctrlPr>
          </m:sSubPr>
          <m:e>
            <m:r>
              <w:ins w:id="3283" w:author="Tim Tørnes Pedersen" w:date="2021-11-18T18:02:00Z">
                <w:rPr>
                  <w:rFonts w:ascii="Cambria Math" w:hAnsi="Cambria Math"/>
                </w:rPr>
                <m:t>​</m:t>
              </w:ins>
            </m:r>
          </m:e>
          <m:sub>
            <m:r>
              <w:ins w:id="3284" w:author="Tim Tørnes Pedersen" w:date="2021-11-18T18:02:00Z">
                <w:rPr>
                  <w:rFonts w:ascii="Cambria Math" w:hAnsi="Cambria Math"/>
                </w:rPr>
                <m:t>2</m:t>
              </w:ins>
            </m:r>
          </m:sub>
        </m:sSub>
      </m:oMath>
      <w:ins w:id="3285" w:author="Tim Tørnes Pedersen" w:date="2021-11-18T18:02:00Z">
        <w:r>
          <w:t xml:space="preserve"> reductions have been used throughout this work, corresponding to a yearly CO</w:t>
        </w:r>
      </w:ins>
      <m:oMath>
        <m:sSub>
          <m:sSubPr>
            <m:ctrlPr>
              <w:ins w:id="3286" w:author="Tim Tørnes Pedersen" w:date="2021-11-18T18:02:00Z">
                <w:rPr>
                  <w:rFonts w:ascii="Cambria Math" w:hAnsi="Cambria Math"/>
                </w:rPr>
              </w:ins>
            </m:ctrlPr>
          </m:sSubPr>
          <m:e>
            <m:r>
              <w:ins w:id="3287" w:author="Tim Tørnes Pedersen" w:date="2021-11-18T18:02:00Z">
                <w:rPr>
                  <w:rFonts w:ascii="Cambria Math" w:hAnsi="Cambria Math"/>
                </w:rPr>
                <m:t>​</m:t>
              </w:ins>
            </m:r>
          </m:e>
          <m:sub>
            <m:r>
              <w:ins w:id="3288" w:author="Tim Tørnes Pedersen" w:date="2021-11-18T18:02:00Z">
                <w:rPr>
                  <w:rFonts w:ascii="Cambria Math" w:hAnsi="Cambria Math"/>
                </w:rPr>
                <m:t>2</m:t>
              </w:ins>
            </m:r>
          </m:sub>
        </m:sSub>
      </m:oMath>
      <w:ins w:id="3289" w:author="Tim Tørnes Pedersen" w:date="2021-11-18T18:02:00Z">
        <w:r>
          <w:t xml:space="preserve"> budget of 666.85 M ton CO</w:t>
        </w:r>
      </w:ins>
      <m:oMath>
        <m:sSub>
          <m:sSubPr>
            <m:ctrlPr>
              <w:ins w:id="3290" w:author="Tim Tørnes Pedersen" w:date="2021-11-18T18:02:00Z">
                <w:rPr>
                  <w:rFonts w:ascii="Cambria Math" w:hAnsi="Cambria Math"/>
                </w:rPr>
              </w:ins>
            </m:ctrlPr>
          </m:sSubPr>
          <m:e>
            <m:r>
              <w:ins w:id="3291" w:author="Tim Tørnes Pedersen" w:date="2021-11-18T18:02:00Z">
                <w:rPr>
                  <w:rFonts w:ascii="Cambria Math" w:hAnsi="Cambria Math"/>
                </w:rPr>
                <m:t>​</m:t>
              </w:ins>
            </m:r>
          </m:e>
          <m:sub>
            <m:r>
              <w:ins w:id="3292" w:author="Tim Tørnes Pedersen" w:date="2021-11-18T18:02:00Z">
                <w:rPr>
                  <w:rFonts w:ascii="Cambria Math" w:hAnsi="Cambria Math"/>
                </w:rPr>
                <m:t>2</m:t>
              </w:ins>
            </m:r>
          </m:sub>
        </m:sSub>
      </m:oMath>
      <w:ins w:id="3293" w:author="Tim Tørnes Pedersen" w:date="2021-11-18T18:02:00Z">
        <w:r>
          <w:t>.</w:t>
        </w:r>
      </w:ins>
    </w:p>
    <w:p w14:paraId="0D3BA471" w14:textId="77777777" w:rsidR="007D446A" w:rsidRDefault="007D446A" w:rsidP="007D446A">
      <w:pPr>
        <w:pStyle w:val="BodyText"/>
        <w:rPr>
          <w:ins w:id="3294" w:author="Tim Tørnes Pedersen" w:date="2021-11-18T18:02:00Z"/>
        </w:rPr>
      </w:pPr>
      <w:ins w:id="3295" w:author="Tim Tørnes Pedersen" w:date="2021-11-18T18:02:00Z">
        <w:r>
          <w:t xml:space="preserve">Some technology capacities can be expanded to meet energy demand at a certain cost. Cost of the expandable technologies are given in Table </w:t>
        </w:r>
        <w:r>
          <w:fldChar w:fldCharType="begin"/>
        </w:r>
        <w:r>
          <w:instrText xml:space="preserve"> HYPERLINK \l "tab:tech_cost" \h </w:instrText>
        </w:r>
        <w:r>
          <w:fldChar w:fldCharType="separate"/>
        </w:r>
        <w:r>
          <w:rPr>
            <w:rStyle w:val="Hyperlink"/>
          </w:rPr>
          <w:t>1</w:t>
        </w:r>
        <w:r>
          <w:rPr>
            <w:rStyle w:val="Hyperlink"/>
          </w:rPr>
          <w:fldChar w:fldCharType="end"/>
        </w:r>
        <w:r>
          <w:t xml:space="preserve">. Efficiency and emission data are available in Table </w:t>
        </w:r>
        <w:r>
          <w:fldChar w:fldCharType="begin"/>
        </w:r>
        <w:r>
          <w:instrText xml:space="preserve"> HYPERLINK \l "tab:tech_data" \h </w:instrText>
        </w:r>
        <w:r>
          <w:fldChar w:fldCharType="separate"/>
        </w:r>
        <w:r>
          <w:rPr>
            <w:rStyle w:val="Hyperlink"/>
          </w:rPr>
          <w:t>2</w:t>
        </w:r>
        <w:r>
          <w:rPr>
            <w:rStyle w:val="Hyperlink"/>
          </w:rPr>
          <w:fldChar w:fldCharType="end"/>
        </w:r>
        <w:r>
          <w:t xml:space="preserve">. Technology costs are primarily based on the 2030 cost prediction given by the Danish Energy Agency in their technology data catalog . A discount rate of 7% has been used to calculate annualized costs using the annuity factor given in Equation </w:t>
        </w:r>
        <w:r>
          <w:fldChar w:fldCharType="begin"/>
        </w:r>
        <w:r>
          <w:instrText xml:space="preserve"> HYPERLINK \l "eq:annuity" \h </w:instrText>
        </w:r>
        <w:r>
          <w:fldChar w:fldCharType="separate"/>
        </w:r>
        <w:r>
          <w:rPr>
            <w:rStyle w:val="Hyperlink"/>
          </w:rPr>
          <w:t>[eq:annuity]</w:t>
        </w:r>
        <w:r>
          <w:rPr>
            <w:rStyle w:val="Hyperlink"/>
          </w:rPr>
          <w:fldChar w:fldCharType="end"/>
        </w:r>
        <w:r>
          <w:t xml:space="preserve">. Here </w:t>
        </w:r>
      </w:ins>
      <m:oMath>
        <m:r>
          <w:ins w:id="3296" w:author="Tim Tørnes Pedersen" w:date="2021-11-18T18:02:00Z">
            <w:rPr>
              <w:rFonts w:ascii="Cambria Math" w:hAnsi="Cambria Math"/>
            </w:rPr>
            <m:t>r</m:t>
          </w:ins>
        </m:r>
      </m:oMath>
      <w:ins w:id="3297" w:author="Tim Tørnes Pedersen" w:date="2021-11-18T18:02:00Z">
        <w:r>
          <w:t xml:space="preserve"> is the discount rate and </w:t>
        </w:r>
      </w:ins>
      <m:oMath>
        <m:r>
          <w:ins w:id="3298" w:author="Tim Tørnes Pedersen" w:date="2021-11-18T18:02:00Z">
            <w:rPr>
              <w:rFonts w:ascii="Cambria Math" w:hAnsi="Cambria Math"/>
            </w:rPr>
            <m:t>n</m:t>
          </w:ins>
        </m:r>
      </m:oMath>
      <w:ins w:id="3299" w:author="Tim Tørnes Pedersen" w:date="2021-11-18T18:02:00Z">
        <w:r>
          <w:t xml:space="preserve"> is the technology lifetime.</w:t>
        </w:r>
      </w:ins>
    </w:p>
    <w:p w14:paraId="442042AA" w14:textId="77777777" w:rsidR="007D446A" w:rsidRDefault="007D446A" w:rsidP="007D446A">
      <w:pPr>
        <w:pStyle w:val="BodyText"/>
        <w:rPr>
          <w:ins w:id="3300" w:author="Tim Tørnes Pedersen" w:date="2021-11-18T18:02:00Z"/>
        </w:rPr>
      </w:pPr>
      <m:oMathPara>
        <m:oMathParaPr>
          <m:jc m:val="center"/>
        </m:oMathParaPr>
        <m:oMath>
          <m:r>
            <w:ins w:id="3301" w:author="Tim Tørnes Pedersen" w:date="2021-11-18T18:02:00Z">
              <w:rPr>
                <w:rFonts w:ascii="Cambria Math" w:hAnsi="Cambria Math"/>
              </w:rPr>
              <m:t>a</m:t>
            </w:ins>
          </m:r>
          <m:r>
            <w:ins w:id="3302" w:author="Tim Tørnes Pedersen" w:date="2021-11-18T18:02:00Z">
              <m:rPr>
                <m:sty m:val="p"/>
              </m:rPr>
              <w:rPr>
                <w:rFonts w:ascii="Cambria Math" w:hAnsi="Cambria Math"/>
              </w:rPr>
              <m:t>=</m:t>
            </w:ins>
          </m:r>
          <m:f>
            <m:fPr>
              <m:ctrlPr>
                <w:ins w:id="3303" w:author="Tim Tørnes Pedersen" w:date="2021-11-18T18:02:00Z">
                  <w:rPr>
                    <w:rFonts w:ascii="Cambria Math" w:hAnsi="Cambria Math"/>
                  </w:rPr>
                </w:ins>
              </m:ctrlPr>
            </m:fPr>
            <m:num>
              <m:r>
                <w:ins w:id="3304" w:author="Tim Tørnes Pedersen" w:date="2021-11-18T18:02:00Z">
                  <w:rPr>
                    <w:rFonts w:ascii="Cambria Math" w:hAnsi="Cambria Math"/>
                  </w:rPr>
                  <m:t>1</m:t>
                </w:ins>
              </m:r>
              <m:r>
                <w:ins w:id="3305" w:author="Tim Tørnes Pedersen" w:date="2021-11-18T18:02:00Z">
                  <m:rPr>
                    <m:sty m:val="p"/>
                  </m:rPr>
                  <w:rPr>
                    <w:rFonts w:ascii="Cambria Math" w:hAnsi="Cambria Math"/>
                  </w:rPr>
                  <m:t>-</m:t>
                </w:ins>
              </m:r>
              <m:sSup>
                <m:sSupPr>
                  <m:ctrlPr>
                    <w:ins w:id="3306" w:author="Tim Tørnes Pedersen" w:date="2021-11-18T18:02:00Z">
                      <w:rPr>
                        <w:rFonts w:ascii="Cambria Math" w:hAnsi="Cambria Math"/>
                      </w:rPr>
                    </w:ins>
                  </m:ctrlPr>
                </m:sSupPr>
                <m:e>
                  <m:d>
                    <m:dPr>
                      <m:ctrlPr>
                        <w:ins w:id="3307" w:author="Tim Tørnes Pedersen" w:date="2021-11-18T18:02:00Z">
                          <w:rPr>
                            <w:rFonts w:ascii="Cambria Math" w:hAnsi="Cambria Math"/>
                          </w:rPr>
                        </w:ins>
                      </m:ctrlPr>
                    </m:dPr>
                    <m:e>
                      <m:r>
                        <w:ins w:id="3308" w:author="Tim Tørnes Pedersen" w:date="2021-11-18T18:02:00Z">
                          <w:rPr>
                            <w:rFonts w:ascii="Cambria Math" w:hAnsi="Cambria Math"/>
                          </w:rPr>
                          <m:t>1</m:t>
                        </w:ins>
                      </m:r>
                      <m:r>
                        <w:ins w:id="3309" w:author="Tim Tørnes Pedersen" w:date="2021-11-18T18:02:00Z">
                          <m:rPr>
                            <m:sty m:val="p"/>
                          </m:rPr>
                          <w:rPr>
                            <w:rFonts w:ascii="Cambria Math" w:hAnsi="Cambria Math"/>
                          </w:rPr>
                          <m:t>+</m:t>
                        </w:ins>
                      </m:r>
                      <m:r>
                        <w:ins w:id="3310" w:author="Tim Tørnes Pedersen" w:date="2021-11-18T18:02:00Z">
                          <w:rPr>
                            <w:rFonts w:ascii="Cambria Math" w:hAnsi="Cambria Math"/>
                          </w:rPr>
                          <m:t>r</m:t>
                        </w:ins>
                      </m:r>
                    </m:e>
                  </m:d>
                </m:e>
                <m:sup>
                  <m:r>
                    <w:ins w:id="3311" w:author="Tim Tørnes Pedersen" w:date="2021-11-18T18:02:00Z">
                      <m:rPr>
                        <m:sty m:val="p"/>
                      </m:rPr>
                      <w:rPr>
                        <w:rFonts w:ascii="Cambria Math" w:hAnsi="Cambria Math"/>
                      </w:rPr>
                      <m:t>-</m:t>
                    </w:ins>
                  </m:r>
                  <m:r>
                    <w:ins w:id="3312" w:author="Tim Tørnes Pedersen" w:date="2021-11-18T18:02:00Z">
                      <w:rPr>
                        <w:rFonts w:ascii="Cambria Math" w:hAnsi="Cambria Math"/>
                      </w:rPr>
                      <m:t>n</m:t>
                    </w:ins>
                  </m:r>
                </m:sup>
              </m:sSup>
            </m:num>
            <m:den>
              <m:r>
                <w:ins w:id="3313" w:author="Tim Tørnes Pedersen" w:date="2021-11-18T18:02:00Z">
                  <w:rPr>
                    <w:rFonts w:ascii="Cambria Math" w:hAnsi="Cambria Math"/>
                  </w:rPr>
                  <m:t>r</m:t>
                </w:ins>
              </m:r>
            </m:den>
          </m:f>
        </m:oMath>
      </m:oMathPara>
    </w:p>
    <w:p w14:paraId="24AA55C4" w14:textId="77777777" w:rsidR="007D446A" w:rsidRDefault="007D446A" w:rsidP="007D446A">
      <w:pPr>
        <w:pStyle w:val="FirstParagraph"/>
        <w:rPr>
          <w:ins w:id="3314" w:author="Tim Tørnes Pedersen" w:date="2021-11-18T18:02:00Z"/>
        </w:rPr>
      </w:pPr>
      <w:ins w:id="3315" w:author="Tim Tørnes Pedersen" w:date="2021-11-18T18:02:00Z">
        <w:r>
          <w:t xml:space="preserve">The model of the European power sector is formulated as a linear optimization problem, consisting of an objective function along with a set of constraints. Throughout this description of the model, the model variables are split in two vectors namely </w:t>
        </w:r>
      </w:ins>
      <m:oMath>
        <m:r>
          <w:ins w:id="3316" w:author="Tim Tørnes Pedersen" w:date="2021-11-18T18:02:00Z">
            <m:rPr>
              <m:sty m:val="b"/>
            </m:rPr>
            <w:rPr>
              <w:rFonts w:ascii="Cambria Math" w:hAnsi="Cambria Math"/>
            </w:rPr>
            <m:t>x</m:t>
          </w:ins>
        </m:r>
      </m:oMath>
      <w:ins w:id="3317" w:author="Tim Tørnes Pedersen" w:date="2021-11-18T18:02:00Z">
        <w:r>
          <w:t xml:space="preserve"> and </w:t>
        </w:r>
      </w:ins>
      <m:oMath>
        <m:r>
          <w:ins w:id="3318" w:author="Tim Tørnes Pedersen" w:date="2021-11-18T18:02:00Z">
            <m:rPr>
              <m:sty m:val="b"/>
            </m:rPr>
            <w:rPr>
              <w:rFonts w:ascii="Cambria Math" w:hAnsi="Cambria Math"/>
            </w:rPr>
            <m:t>y</m:t>
          </w:ins>
        </m:r>
      </m:oMath>
      <w:ins w:id="3319" w:author="Tim Tørnes Pedersen" w:date="2021-11-18T18:02:00Z">
        <w:r>
          <w:t xml:space="preserve">. Where </w:t>
        </w:r>
      </w:ins>
      <m:oMath>
        <m:r>
          <w:ins w:id="3320" w:author="Tim Tørnes Pedersen" w:date="2021-11-18T18:02:00Z">
            <m:rPr>
              <m:sty m:val="b"/>
            </m:rPr>
            <w:rPr>
              <w:rFonts w:ascii="Cambria Math" w:hAnsi="Cambria Math"/>
            </w:rPr>
            <m:t>x</m:t>
          </w:ins>
        </m:r>
      </m:oMath>
      <w:ins w:id="3321" w:author="Tim Tørnes Pedersen" w:date="2021-11-18T18:02:00Z">
        <w:r>
          <w:t xml:space="preserve"> describes the national CO</w:t>
        </w:r>
      </w:ins>
      <m:oMath>
        <m:sSub>
          <m:sSubPr>
            <m:ctrlPr>
              <w:ins w:id="3322" w:author="Tim Tørnes Pedersen" w:date="2021-11-18T18:02:00Z">
                <w:rPr>
                  <w:rFonts w:ascii="Cambria Math" w:hAnsi="Cambria Math"/>
                </w:rPr>
              </w:ins>
            </m:ctrlPr>
          </m:sSubPr>
          <m:e>
            <m:r>
              <w:ins w:id="3323" w:author="Tim Tørnes Pedersen" w:date="2021-11-18T18:02:00Z">
                <w:rPr>
                  <w:rFonts w:ascii="Cambria Math" w:hAnsi="Cambria Math"/>
                </w:rPr>
                <m:t>​</m:t>
              </w:ins>
            </m:r>
          </m:e>
          <m:sub>
            <m:r>
              <w:ins w:id="3324" w:author="Tim Tørnes Pedersen" w:date="2021-11-18T18:02:00Z">
                <w:rPr>
                  <w:rFonts w:ascii="Cambria Math" w:hAnsi="Cambria Math"/>
                </w:rPr>
                <m:t>2</m:t>
              </w:ins>
            </m:r>
          </m:sub>
        </m:sSub>
      </m:oMath>
      <w:ins w:id="3325" w:author="Tim Tørnes Pedersen" w:date="2021-11-18T18:02:00Z">
        <w:r>
          <w:t xml:space="preserve"> reduction target given by the MCMC sampler </w:t>
        </w:r>
      </w:ins>
      <m:oMath>
        <m:r>
          <w:ins w:id="3326" w:author="Tim Tørnes Pedersen" w:date="2021-11-18T18:02:00Z">
            <m:rPr>
              <m:sty m:val="b"/>
            </m:rPr>
            <w:rPr>
              <w:rFonts w:ascii="Cambria Math" w:hAnsi="Cambria Math"/>
            </w:rPr>
            <m:t>x</m:t>
          </w:ins>
        </m:r>
        <m:r>
          <w:ins w:id="3327" w:author="Tim Tørnes Pedersen" w:date="2021-11-18T18:02:00Z">
            <m:rPr>
              <m:sty m:val="p"/>
            </m:rPr>
            <w:rPr>
              <w:rFonts w:ascii="Cambria Math" w:hAnsi="Cambria Math"/>
            </w:rPr>
            <m:t>=</m:t>
          </w:ins>
        </m:r>
        <m:sSub>
          <m:sSubPr>
            <m:ctrlPr>
              <w:ins w:id="3328" w:author="Tim Tørnes Pedersen" w:date="2021-11-18T18:02:00Z">
                <w:rPr>
                  <w:rFonts w:ascii="Cambria Math" w:hAnsi="Cambria Math"/>
                </w:rPr>
              </w:ins>
            </m:ctrlPr>
          </m:sSubPr>
          <m:e>
            <m:r>
              <w:ins w:id="3329" w:author="Tim Tørnes Pedersen" w:date="2021-11-18T18:02:00Z">
                <w:rPr>
                  <w:rFonts w:ascii="Cambria Math" w:hAnsi="Cambria Math"/>
                </w:rPr>
                <m:t>r</m:t>
              </w:ins>
            </m:r>
          </m:e>
          <m:sub>
            <m:r>
              <w:ins w:id="3330" w:author="Tim Tørnes Pedersen" w:date="2021-11-18T18:02:00Z">
                <w:rPr>
                  <w:rFonts w:ascii="Cambria Math" w:hAnsi="Cambria Math"/>
                </w:rPr>
                <m:t>n</m:t>
              </w:ins>
            </m:r>
          </m:sub>
        </m:sSub>
        <m:r>
          <w:ins w:id="3331" w:author="Tim Tørnes Pedersen" w:date="2021-11-18T18:02:00Z">
            <w:rPr>
              <w:rFonts w:ascii="Cambria Math" w:hAnsi="Cambria Math"/>
            </w:rPr>
            <m:t> </m:t>
          </w:ins>
        </m:r>
        <m:r>
          <w:ins w:id="3332" w:author="Tim Tørnes Pedersen" w:date="2021-11-18T18:02:00Z">
            <m:rPr>
              <m:sty m:val="p"/>
            </m:rPr>
            <w:rPr>
              <w:rFonts w:ascii="Cambria Math" w:hAnsi="Cambria Math"/>
            </w:rPr>
            <m:t>∀</m:t>
          </w:ins>
        </m:r>
        <m:r>
          <w:ins w:id="3333" w:author="Tim Tørnes Pedersen" w:date="2021-11-18T18:02:00Z">
            <w:rPr>
              <w:rFonts w:ascii="Cambria Math" w:hAnsi="Cambria Math"/>
            </w:rPr>
            <m:t> n</m:t>
          </w:ins>
        </m:r>
      </m:oMath>
      <w:ins w:id="3334" w:author="Tim Tørnes Pedersen" w:date="2021-11-18T18:02:00Z">
        <w:r>
          <w:t xml:space="preserve">. Here </w:t>
        </w:r>
      </w:ins>
      <m:oMath>
        <m:sSub>
          <m:sSubPr>
            <m:ctrlPr>
              <w:ins w:id="3335" w:author="Tim Tørnes Pedersen" w:date="2021-11-18T18:02:00Z">
                <w:rPr>
                  <w:rFonts w:ascii="Cambria Math" w:hAnsi="Cambria Math"/>
                </w:rPr>
              </w:ins>
            </m:ctrlPr>
          </m:sSubPr>
          <m:e>
            <m:r>
              <w:ins w:id="3336" w:author="Tim Tørnes Pedersen" w:date="2021-11-18T18:02:00Z">
                <w:rPr>
                  <w:rFonts w:ascii="Cambria Math" w:hAnsi="Cambria Math"/>
                </w:rPr>
                <m:t>r</m:t>
              </w:ins>
            </m:r>
          </m:e>
          <m:sub>
            <m:r>
              <w:ins w:id="3337" w:author="Tim Tørnes Pedersen" w:date="2021-11-18T18:02:00Z">
                <w:rPr>
                  <w:rFonts w:ascii="Cambria Math" w:hAnsi="Cambria Math"/>
                </w:rPr>
                <m:t>n</m:t>
              </w:ins>
            </m:r>
          </m:sub>
        </m:sSub>
      </m:oMath>
      <w:ins w:id="3338" w:author="Tim Tørnes Pedersen" w:date="2021-11-18T18:02:00Z">
        <w:r>
          <w:t xml:space="preserve"> is the national CO</w:t>
        </w:r>
      </w:ins>
      <m:oMath>
        <m:sSub>
          <m:sSubPr>
            <m:ctrlPr>
              <w:ins w:id="3339" w:author="Tim Tørnes Pedersen" w:date="2021-11-18T18:02:00Z">
                <w:rPr>
                  <w:rFonts w:ascii="Cambria Math" w:hAnsi="Cambria Math"/>
                </w:rPr>
              </w:ins>
            </m:ctrlPr>
          </m:sSubPr>
          <m:e>
            <m:r>
              <w:ins w:id="3340" w:author="Tim Tørnes Pedersen" w:date="2021-11-18T18:02:00Z">
                <w:rPr>
                  <w:rFonts w:ascii="Cambria Math" w:hAnsi="Cambria Math"/>
                </w:rPr>
                <m:t>​</m:t>
              </w:ins>
            </m:r>
          </m:e>
          <m:sub>
            <m:r>
              <w:ins w:id="3341" w:author="Tim Tørnes Pedersen" w:date="2021-11-18T18:02:00Z">
                <w:rPr>
                  <w:rFonts w:ascii="Cambria Math" w:hAnsi="Cambria Math"/>
                </w:rPr>
                <m:t>2</m:t>
              </w:ins>
            </m:r>
          </m:sub>
        </m:sSub>
      </m:oMath>
      <w:ins w:id="3342" w:author="Tim Tørnes Pedersen" w:date="2021-11-18T18:02:00Z">
        <w:r>
          <w:t xml:space="preserve"> target in tons CO</w:t>
        </w:r>
      </w:ins>
      <m:oMath>
        <m:sSub>
          <m:sSubPr>
            <m:ctrlPr>
              <w:ins w:id="3343" w:author="Tim Tørnes Pedersen" w:date="2021-11-18T18:02:00Z">
                <w:rPr>
                  <w:rFonts w:ascii="Cambria Math" w:hAnsi="Cambria Math"/>
                </w:rPr>
              </w:ins>
            </m:ctrlPr>
          </m:sSubPr>
          <m:e>
            <m:r>
              <w:ins w:id="3344" w:author="Tim Tørnes Pedersen" w:date="2021-11-18T18:02:00Z">
                <w:rPr>
                  <w:rFonts w:ascii="Cambria Math" w:hAnsi="Cambria Math"/>
                </w:rPr>
                <m:t>​</m:t>
              </w:ins>
            </m:r>
          </m:e>
          <m:sub>
            <m:r>
              <w:ins w:id="3345" w:author="Tim Tørnes Pedersen" w:date="2021-11-18T18:02:00Z">
                <w:rPr>
                  <w:rFonts w:ascii="Cambria Math" w:hAnsi="Cambria Math"/>
                </w:rPr>
                <m:t>2</m:t>
              </w:ins>
            </m:r>
          </m:sub>
        </m:sSub>
      </m:oMath>
      <w:ins w:id="3346" w:author="Tim Tørnes Pedersen" w:date="2021-11-18T18:02:00Z">
        <w:r>
          <w:t xml:space="preserve"> for all model countries </w:t>
        </w:r>
      </w:ins>
      <m:oMath>
        <m:r>
          <w:ins w:id="3347" w:author="Tim Tørnes Pedersen" w:date="2021-11-18T18:02:00Z">
            <w:rPr>
              <w:rFonts w:ascii="Cambria Math" w:hAnsi="Cambria Math"/>
            </w:rPr>
            <m:t>n</m:t>
          </w:ins>
        </m:r>
      </m:oMath>
      <w:ins w:id="3348" w:author="Tim Tørnes Pedersen" w:date="2021-11-18T18:02:00Z">
        <w:r>
          <w:t xml:space="preserve">. The remaining variables </w:t>
        </w:r>
      </w:ins>
      <m:oMath>
        <m:r>
          <w:ins w:id="3349" w:author="Tim Tørnes Pedersen" w:date="2021-11-18T18:02:00Z">
            <m:rPr>
              <m:sty m:val="b"/>
            </m:rPr>
            <w:rPr>
              <w:rFonts w:ascii="Cambria Math" w:hAnsi="Cambria Math"/>
            </w:rPr>
            <m:t>y</m:t>
          </w:ins>
        </m:r>
      </m:oMath>
      <w:ins w:id="3350" w:author="Tim Tørnes Pedersen" w:date="2021-11-18T18:02:00Z">
        <w:r>
          <w:t xml:space="preserve"> represent technology capacities and dispatch </w:t>
        </w:r>
      </w:ins>
      <m:oMath>
        <m:r>
          <w:ins w:id="3351" w:author="Tim Tørnes Pedersen" w:date="2021-11-18T18:02:00Z">
            <m:rPr>
              <m:sty m:val="b"/>
            </m:rPr>
            <w:rPr>
              <w:rFonts w:ascii="Cambria Math" w:hAnsi="Cambria Math"/>
            </w:rPr>
            <m:t>y</m:t>
          </w:ins>
        </m:r>
        <m:r>
          <w:ins w:id="3352" w:author="Tim Tørnes Pedersen" w:date="2021-11-18T18:02:00Z">
            <m:rPr>
              <m:sty m:val="p"/>
            </m:rPr>
            <w:rPr>
              <w:rFonts w:ascii="Cambria Math" w:hAnsi="Cambria Math"/>
            </w:rPr>
            <m:t>={</m:t>
          </w:ins>
        </m:r>
        <m:sSub>
          <m:sSubPr>
            <m:ctrlPr>
              <w:ins w:id="3353" w:author="Tim Tørnes Pedersen" w:date="2021-11-18T18:02:00Z">
                <w:rPr>
                  <w:rFonts w:ascii="Cambria Math" w:hAnsi="Cambria Math"/>
                </w:rPr>
              </w:ins>
            </m:ctrlPr>
          </m:sSubPr>
          <m:e>
            <m:r>
              <w:ins w:id="3354" w:author="Tim Tørnes Pedersen" w:date="2021-11-18T18:02:00Z">
                <m:rPr>
                  <m:sty m:val="b"/>
                </m:rPr>
                <w:rPr>
                  <w:rFonts w:ascii="Cambria Math" w:hAnsi="Cambria Math"/>
                </w:rPr>
                <m:t>g</m:t>
              </w:ins>
            </m:r>
          </m:e>
          <m:sub>
            <m:r>
              <w:ins w:id="3355" w:author="Tim Tørnes Pedersen" w:date="2021-11-18T18:02:00Z">
                <w:rPr>
                  <w:rFonts w:ascii="Cambria Math" w:hAnsi="Cambria Math"/>
                </w:rPr>
                <m:t>n</m:t>
              </w:ins>
            </m:r>
            <m:r>
              <w:ins w:id="3356" w:author="Tim Tørnes Pedersen" w:date="2021-11-18T18:02:00Z">
                <m:rPr>
                  <m:sty m:val="p"/>
                </m:rPr>
                <w:rPr>
                  <w:rFonts w:ascii="Cambria Math" w:hAnsi="Cambria Math"/>
                </w:rPr>
                <m:t>,</m:t>
              </w:ins>
            </m:r>
            <m:r>
              <w:ins w:id="3357" w:author="Tim Tørnes Pedersen" w:date="2021-11-18T18:02:00Z">
                <w:rPr>
                  <w:rFonts w:ascii="Cambria Math" w:hAnsi="Cambria Math"/>
                </w:rPr>
                <m:t>s</m:t>
              </w:ins>
            </m:r>
            <m:r>
              <w:ins w:id="3358" w:author="Tim Tørnes Pedersen" w:date="2021-11-18T18:02:00Z">
                <m:rPr>
                  <m:sty m:val="p"/>
                </m:rPr>
                <w:rPr>
                  <w:rFonts w:ascii="Cambria Math" w:hAnsi="Cambria Math"/>
                </w:rPr>
                <m:t>,</m:t>
              </w:ins>
            </m:r>
            <m:r>
              <w:ins w:id="3359" w:author="Tim Tørnes Pedersen" w:date="2021-11-18T18:02:00Z">
                <w:rPr>
                  <w:rFonts w:ascii="Cambria Math" w:hAnsi="Cambria Math"/>
                </w:rPr>
                <m:t>t</m:t>
              </w:ins>
            </m:r>
          </m:sub>
        </m:sSub>
        <m:r>
          <w:ins w:id="3360" w:author="Tim Tørnes Pedersen" w:date="2021-11-18T18:02:00Z">
            <m:rPr>
              <m:sty m:val="p"/>
            </m:rPr>
            <w:rPr>
              <w:rFonts w:ascii="Cambria Math" w:hAnsi="Cambria Math"/>
            </w:rPr>
            <m:t>,</m:t>
          </w:ins>
        </m:r>
        <m:sSub>
          <m:sSubPr>
            <m:ctrlPr>
              <w:ins w:id="3361" w:author="Tim Tørnes Pedersen" w:date="2021-11-18T18:02:00Z">
                <w:rPr>
                  <w:rFonts w:ascii="Cambria Math" w:hAnsi="Cambria Math"/>
                </w:rPr>
              </w:ins>
            </m:ctrlPr>
          </m:sSubPr>
          <m:e>
            <m:r>
              <w:ins w:id="3362" w:author="Tim Tørnes Pedersen" w:date="2021-11-18T18:02:00Z">
                <m:rPr>
                  <m:sty m:val="b"/>
                </m:rPr>
                <w:rPr>
                  <w:rFonts w:ascii="Cambria Math" w:hAnsi="Cambria Math"/>
                </w:rPr>
                <m:t>G</m:t>
              </w:ins>
            </m:r>
          </m:e>
          <m:sub>
            <m:r>
              <w:ins w:id="3363" w:author="Tim Tørnes Pedersen" w:date="2021-11-18T18:02:00Z">
                <w:rPr>
                  <w:rFonts w:ascii="Cambria Math" w:hAnsi="Cambria Math"/>
                </w:rPr>
                <m:t>n</m:t>
              </w:ins>
            </m:r>
            <m:r>
              <w:ins w:id="3364" w:author="Tim Tørnes Pedersen" w:date="2021-11-18T18:02:00Z">
                <m:rPr>
                  <m:sty m:val="p"/>
                </m:rPr>
                <w:rPr>
                  <w:rFonts w:ascii="Cambria Math" w:hAnsi="Cambria Math"/>
                </w:rPr>
                <m:t>,</m:t>
              </w:ins>
            </m:r>
            <m:r>
              <w:ins w:id="3365" w:author="Tim Tørnes Pedersen" w:date="2021-11-18T18:02:00Z">
                <w:rPr>
                  <w:rFonts w:ascii="Cambria Math" w:hAnsi="Cambria Math"/>
                </w:rPr>
                <m:t>s</m:t>
              </w:ins>
            </m:r>
          </m:sub>
        </m:sSub>
        <m:r>
          <w:ins w:id="3366" w:author="Tim Tørnes Pedersen" w:date="2021-11-18T18:02:00Z">
            <m:rPr>
              <m:sty m:val="p"/>
            </m:rPr>
            <w:rPr>
              <w:rFonts w:ascii="Cambria Math" w:hAnsi="Cambria Math"/>
            </w:rPr>
            <m:t>,</m:t>
          </w:ins>
        </m:r>
        <m:sSub>
          <m:sSubPr>
            <m:ctrlPr>
              <w:ins w:id="3367" w:author="Tim Tørnes Pedersen" w:date="2021-11-18T18:02:00Z">
                <w:rPr>
                  <w:rFonts w:ascii="Cambria Math" w:hAnsi="Cambria Math"/>
                </w:rPr>
              </w:ins>
            </m:ctrlPr>
          </m:sSubPr>
          <m:e>
            <m:r>
              <w:ins w:id="3368" w:author="Tim Tørnes Pedersen" w:date="2021-11-18T18:02:00Z">
                <m:rPr>
                  <m:sty m:val="b"/>
                </m:rPr>
                <w:rPr>
                  <w:rFonts w:ascii="Cambria Math" w:hAnsi="Cambria Math"/>
                </w:rPr>
                <m:t>F</m:t>
              </w:ins>
            </m:r>
          </m:e>
          <m:sub>
            <m:r>
              <w:ins w:id="3369" w:author="Tim Tørnes Pedersen" w:date="2021-11-18T18:02:00Z">
                <w:rPr>
                  <w:rFonts w:ascii="Cambria Math" w:hAnsi="Cambria Math"/>
                </w:rPr>
                <m:t>l</m:t>
              </w:ins>
            </m:r>
          </m:sub>
        </m:sSub>
        <m:r>
          <w:ins w:id="3370" w:author="Tim Tørnes Pedersen" w:date="2021-11-18T18:02:00Z">
            <m:rPr>
              <m:sty m:val="p"/>
            </m:rPr>
            <w:rPr>
              <w:rFonts w:ascii="Cambria Math" w:hAnsi="Cambria Math"/>
            </w:rPr>
            <m:t>}</m:t>
          </w:ins>
        </m:r>
      </m:oMath>
      <w:ins w:id="3371" w:author="Tim Tørnes Pedersen" w:date="2021-11-18T18:02:00Z">
        <w:r>
          <w:t xml:space="preserve">. Here index </w:t>
        </w:r>
      </w:ins>
      <m:oMath>
        <m:r>
          <w:ins w:id="3372" w:author="Tim Tørnes Pedersen" w:date="2021-11-18T18:02:00Z">
            <w:rPr>
              <w:rFonts w:ascii="Cambria Math" w:hAnsi="Cambria Math"/>
            </w:rPr>
            <m:t>s</m:t>
          </w:ins>
        </m:r>
      </m:oMath>
      <w:ins w:id="3373" w:author="Tim Tørnes Pedersen" w:date="2021-11-18T18:02:00Z">
        <w:r>
          <w:t xml:space="preserve"> is indexing the technology for all technologies included in the model, index </w:t>
        </w:r>
      </w:ins>
      <m:oMath>
        <m:r>
          <w:ins w:id="3374" w:author="Tim Tørnes Pedersen" w:date="2021-11-18T18:02:00Z">
            <w:rPr>
              <w:rFonts w:ascii="Cambria Math" w:hAnsi="Cambria Math"/>
            </w:rPr>
            <m:t>t</m:t>
          </w:ins>
        </m:r>
      </m:oMath>
      <w:ins w:id="3375" w:author="Tim Tørnes Pedersen" w:date="2021-11-18T18:02:00Z">
        <w:r>
          <w:t xml:space="preserve"> is indexing the hour for all hours in the year, and </w:t>
        </w:r>
      </w:ins>
      <m:oMath>
        <m:r>
          <w:ins w:id="3376" w:author="Tim Tørnes Pedersen" w:date="2021-11-18T18:02:00Z">
            <w:rPr>
              <w:rFonts w:ascii="Cambria Math" w:hAnsi="Cambria Math"/>
            </w:rPr>
            <m:t>l</m:t>
          </w:ins>
        </m:r>
      </m:oMath>
      <w:ins w:id="3377" w:author="Tim Tørnes Pedersen" w:date="2021-11-18T18:02:00Z">
        <w:r>
          <w:t xml:space="preserve"> represent the transmission line. The variables determined in the optimization process are thus:</w:t>
        </w:r>
      </w:ins>
    </w:p>
    <w:p w14:paraId="35A90A29" w14:textId="77777777" w:rsidR="007D446A" w:rsidRDefault="00C81891" w:rsidP="007D446A">
      <w:pPr>
        <w:numPr>
          <w:ilvl w:val="0"/>
          <w:numId w:val="4"/>
        </w:numPr>
        <w:rPr>
          <w:ins w:id="3378" w:author="Tim Tørnes Pedersen" w:date="2021-11-18T18:02:00Z"/>
        </w:rPr>
      </w:pPr>
      <m:oMath>
        <m:sSub>
          <m:sSubPr>
            <m:ctrlPr>
              <w:ins w:id="3379" w:author="Tim Tørnes Pedersen" w:date="2021-11-18T18:02:00Z">
                <w:rPr>
                  <w:rFonts w:ascii="Cambria Math" w:hAnsi="Cambria Math"/>
                </w:rPr>
              </w:ins>
            </m:ctrlPr>
          </m:sSubPr>
          <m:e>
            <m:r>
              <w:ins w:id="3380" w:author="Tim Tørnes Pedersen" w:date="2021-11-18T18:02:00Z">
                <m:rPr>
                  <m:sty m:val="b"/>
                </m:rPr>
                <w:rPr>
                  <w:rFonts w:ascii="Cambria Math" w:hAnsi="Cambria Math"/>
                </w:rPr>
                <m:t>g</m:t>
              </w:ins>
            </m:r>
          </m:e>
          <m:sub>
            <m:r>
              <w:ins w:id="3381" w:author="Tim Tørnes Pedersen" w:date="2021-11-18T18:02:00Z">
                <w:rPr>
                  <w:rFonts w:ascii="Cambria Math" w:hAnsi="Cambria Math"/>
                </w:rPr>
                <m:t>n</m:t>
              </w:ins>
            </m:r>
            <m:r>
              <w:ins w:id="3382" w:author="Tim Tørnes Pedersen" w:date="2021-11-18T18:02:00Z">
                <m:rPr>
                  <m:sty m:val="p"/>
                </m:rPr>
                <w:rPr>
                  <w:rFonts w:ascii="Cambria Math" w:hAnsi="Cambria Math"/>
                </w:rPr>
                <m:t>,</m:t>
              </w:ins>
            </m:r>
            <m:r>
              <w:ins w:id="3383" w:author="Tim Tørnes Pedersen" w:date="2021-11-18T18:02:00Z">
                <w:rPr>
                  <w:rFonts w:ascii="Cambria Math" w:hAnsi="Cambria Math"/>
                </w:rPr>
                <m:t>s</m:t>
              </w:ins>
            </m:r>
            <m:r>
              <w:ins w:id="3384" w:author="Tim Tørnes Pedersen" w:date="2021-11-18T18:02:00Z">
                <m:rPr>
                  <m:sty m:val="p"/>
                </m:rPr>
                <w:rPr>
                  <w:rFonts w:ascii="Cambria Math" w:hAnsi="Cambria Math"/>
                </w:rPr>
                <m:t>,</m:t>
              </w:ins>
            </m:r>
            <m:r>
              <w:ins w:id="3385" w:author="Tim Tørnes Pedersen" w:date="2021-11-18T18:02:00Z">
                <w:rPr>
                  <w:rFonts w:ascii="Cambria Math" w:hAnsi="Cambria Math"/>
                </w:rPr>
                <m:t>t</m:t>
              </w:ins>
            </m:r>
          </m:sub>
        </m:sSub>
      </m:oMath>
      <w:ins w:id="3386" w:author="Tim Tørnes Pedersen" w:date="2021-11-18T18:02:00Z">
        <w:r w:rsidR="007D446A">
          <w:t xml:space="preserve"> : Hourly dispatch of energy from the given plants in the given countries with the marginal cost </w:t>
        </w:r>
      </w:ins>
      <m:oMath>
        <m:sSub>
          <m:sSubPr>
            <m:ctrlPr>
              <w:ins w:id="3387" w:author="Tim Tørnes Pedersen" w:date="2021-11-18T18:02:00Z">
                <w:rPr>
                  <w:rFonts w:ascii="Cambria Math" w:hAnsi="Cambria Math"/>
                </w:rPr>
              </w:ins>
            </m:ctrlPr>
          </m:sSubPr>
          <m:e>
            <m:r>
              <w:ins w:id="3388" w:author="Tim Tørnes Pedersen" w:date="2021-11-18T18:02:00Z">
                <m:rPr>
                  <m:sty m:val="b"/>
                </m:rPr>
                <w:rPr>
                  <w:rFonts w:ascii="Cambria Math" w:hAnsi="Cambria Math"/>
                </w:rPr>
                <m:t>o</m:t>
              </w:ins>
            </m:r>
          </m:e>
          <m:sub>
            <m:r>
              <w:ins w:id="3389" w:author="Tim Tørnes Pedersen" w:date="2021-11-18T18:02:00Z">
                <w:rPr>
                  <w:rFonts w:ascii="Cambria Math" w:hAnsi="Cambria Math"/>
                </w:rPr>
                <m:t>n</m:t>
              </w:ins>
            </m:r>
            <m:r>
              <w:ins w:id="3390" w:author="Tim Tørnes Pedersen" w:date="2021-11-18T18:02:00Z">
                <m:rPr>
                  <m:sty m:val="p"/>
                </m:rPr>
                <w:rPr>
                  <w:rFonts w:ascii="Cambria Math" w:hAnsi="Cambria Math"/>
                </w:rPr>
                <m:t>,</m:t>
              </w:ins>
            </m:r>
            <m:r>
              <w:ins w:id="3391" w:author="Tim Tørnes Pedersen" w:date="2021-11-18T18:02:00Z">
                <w:rPr>
                  <w:rFonts w:ascii="Cambria Math" w:hAnsi="Cambria Math"/>
                </w:rPr>
                <m:t>s</m:t>
              </w:ins>
            </m:r>
          </m:sub>
        </m:sSub>
      </m:oMath>
      <w:ins w:id="3392" w:author="Tim Tørnes Pedersen" w:date="2021-11-18T18:02:00Z">
        <w:r w:rsidR="007D446A">
          <w:t>.</w:t>
        </w:r>
      </w:ins>
    </w:p>
    <w:p w14:paraId="30F78516" w14:textId="77777777" w:rsidR="007D446A" w:rsidRDefault="00C81891" w:rsidP="007D446A">
      <w:pPr>
        <w:numPr>
          <w:ilvl w:val="0"/>
          <w:numId w:val="4"/>
        </w:numPr>
        <w:rPr>
          <w:ins w:id="3393" w:author="Tim Tørnes Pedersen" w:date="2021-11-18T18:02:00Z"/>
        </w:rPr>
      </w:pPr>
      <m:oMath>
        <m:sSub>
          <m:sSubPr>
            <m:ctrlPr>
              <w:ins w:id="3394" w:author="Tim Tørnes Pedersen" w:date="2021-11-18T18:02:00Z">
                <w:rPr>
                  <w:rFonts w:ascii="Cambria Math" w:hAnsi="Cambria Math"/>
                </w:rPr>
              </w:ins>
            </m:ctrlPr>
          </m:sSubPr>
          <m:e>
            <m:r>
              <w:ins w:id="3395" w:author="Tim Tørnes Pedersen" w:date="2021-11-18T18:02:00Z">
                <m:rPr>
                  <m:sty m:val="b"/>
                </m:rPr>
                <w:rPr>
                  <w:rFonts w:ascii="Cambria Math" w:hAnsi="Cambria Math"/>
                </w:rPr>
                <m:t>G</m:t>
              </w:ins>
            </m:r>
          </m:e>
          <m:sub>
            <m:r>
              <w:ins w:id="3396" w:author="Tim Tørnes Pedersen" w:date="2021-11-18T18:02:00Z">
                <w:rPr>
                  <w:rFonts w:ascii="Cambria Math" w:hAnsi="Cambria Math"/>
                </w:rPr>
                <m:t>n</m:t>
              </w:ins>
            </m:r>
            <m:r>
              <w:ins w:id="3397" w:author="Tim Tørnes Pedersen" w:date="2021-11-18T18:02:00Z">
                <m:rPr>
                  <m:sty m:val="p"/>
                </m:rPr>
                <w:rPr>
                  <w:rFonts w:ascii="Cambria Math" w:hAnsi="Cambria Math"/>
                </w:rPr>
                <m:t>,</m:t>
              </w:ins>
            </m:r>
            <m:r>
              <w:ins w:id="3398" w:author="Tim Tørnes Pedersen" w:date="2021-11-18T18:02:00Z">
                <w:rPr>
                  <w:rFonts w:ascii="Cambria Math" w:hAnsi="Cambria Math"/>
                </w:rPr>
                <m:t>s</m:t>
              </w:ins>
            </m:r>
          </m:sub>
        </m:sSub>
      </m:oMath>
      <w:ins w:id="3399" w:author="Tim Tørnes Pedersen" w:date="2021-11-18T18:02:00Z">
        <w:r w:rsidR="007D446A">
          <w:t xml:space="preserve">: Total installed capacity of the given technologies in the given countries with the capital cost </w:t>
        </w:r>
      </w:ins>
      <m:oMath>
        <m:sSub>
          <m:sSubPr>
            <m:ctrlPr>
              <w:ins w:id="3400" w:author="Tim Tørnes Pedersen" w:date="2021-11-18T18:02:00Z">
                <w:rPr>
                  <w:rFonts w:ascii="Cambria Math" w:hAnsi="Cambria Math"/>
                </w:rPr>
              </w:ins>
            </m:ctrlPr>
          </m:sSubPr>
          <m:e>
            <m:r>
              <w:ins w:id="3401" w:author="Tim Tørnes Pedersen" w:date="2021-11-18T18:02:00Z">
                <m:rPr>
                  <m:sty m:val="b"/>
                </m:rPr>
                <w:rPr>
                  <w:rFonts w:ascii="Cambria Math" w:hAnsi="Cambria Math"/>
                </w:rPr>
                <m:t>c</m:t>
              </w:ins>
            </m:r>
          </m:e>
          <m:sub>
            <m:r>
              <w:ins w:id="3402" w:author="Tim Tørnes Pedersen" w:date="2021-11-18T18:02:00Z">
                <w:rPr>
                  <w:rFonts w:ascii="Cambria Math" w:hAnsi="Cambria Math"/>
                </w:rPr>
                <m:t>n</m:t>
              </w:ins>
            </m:r>
            <m:r>
              <w:ins w:id="3403" w:author="Tim Tørnes Pedersen" w:date="2021-11-18T18:02:00Z">
                <m:rPr>
                  <m:sty m:val="p"/>
                </m:rPr>
                <w:rPr>
                  <w:rFonts w:ascii="Cambria Math" w:hAnsi="Cambria Math"/>
                </w:rPr>
                <m:t>,</m:t>
              </w:ins>
            </m:r>
            <m:r>
              <w:ins w:id="3404" w:author="Tim Tørnes Pedersen" w:date="2021-11-18T18:02:00Z">
                <w:rPr>
                  <w:rFonts w:ascii="Cambria Math" w:hAnsi="Cambria Math"/>
                </w:rPr>
                <m:t>s</m:t>
              </w:ins>
            </m:r>
          </m:sub>
        </m:sSub>
      </m:oMath>
      <w:ins w:id="3405" w:author="Tim Tørnes Pedersen" w:date="2021-11-18T18:02:00Z">
        <w:r w:rsidR="007D446A">
          <w:t>.</w:t>
        </w:r>
      </w:ins>
    </w:p>
    <w:p w14:paraId="22B96DB1" w14:textId="77777777" w:rsidR="007D446A" w:rsidRDefault="00C81891" w:rsidP="007D446A">
      <w:pPr>
        <w:numPr>
          <w:ilvl w:val="0"/>
          <w:numId w:val="4"/>
        </w:numPr>
        <w:rPr>
          <w:ins w:id="3406" w:author="Tim Tørnes Pedersen" w:date="2021-11-18T18:02:00Z"/>
        </w:rPr>
      </w:pPr>
      <m:oMath>
        <m:sSub>
          <m:sSubPr>
            <m:ctrlPr>
              <w:ins w:id="3407" w:author="Tim Tørnes Pedersen" w:date="2021-11-18T18:02:00Z">
                <w:rPr>
                  <w:rFonts w:ascii="Cambria Math" w:hAnsi="Cambria Math"/>
                </w:rPr>
              </w:ins>
            </m:ctrlPr>
          </m:sSubPr>
          <m:e>
            <m:r>
              <w:ins w:id="3408" w:author="Tim Tørnes Pedersen" w:date="2021-11-18T18:02:00Z">
                <m:rPr>
                  <m:sty m:val="b"/>
                </m:rPr>
                <w:rPr>
                  <w:rFonts w:ascii="Cambria Math" w:hAnsi="Cambria Math"/>
                </w:rPr>
                <m:t>F</m:t>
              </w:ins>
            </m:r>
          </m:e>
          <m:sub>
            <m:r>
              <w:ins w:id="3409" w:author="Tim Tørnes Pedersen" w:date="2021-11-18T18:02:00Z">
                <w:rPr>
                  <w:rFonts w:ascii="Cambria Math" w:hAnsi="Cambria Math"/>
                </w:rPr>
                <m:t>l</m:t>
              </w:ins>
            </m:r>
          </m:sub>
        </m:sSub>
      </m:oMath>
      <w:ins w:id="3410" w:author="Tim Tørnes Pedersen" w:date="2021-11-18T18:02:00Z">
        <w:r w:rsidR="007D446A">
          <w:t xml:space="preserve">: Total installed transmission capacity for all lines with the fixed annualized capacity cost </w:t>
        </w:r>
      </w:ins>
      <m:oMath>
        <m:sSub>
          <m:sSubPr>
            <m:ctrlPr>
              <w:ins w:id="3411" w:author="Tim Tørnes Pedersen" w:date="2021-11-18T18:02:00Z">
                <w:rPr>
                  <w:rFonts w:ascii="Cambria Math" w:hAnsi="Cambria Math"/>
                </w:rPr>
              </w:ins>
            </m:ctrlPr>
          </m:sSubPr>
          <m:e>
            <m:r>
              <w:ins w:id="3412" w:author="Tim Tørnes Pedersen" w:date="2021-11-18T18:02:00Z">
                <m:rPr>
                  <m:sty m:val="b"/>
                </m:rPr>
                <w:rPr>
                  <w:rFonts w:ascii="Cambria Math" w:hAnsi="Cambria Math"/>
                </w:rPr>
                <m:t>c</m:t>
              </w:ins>
            </m:r>
          </m:e>
          <m:sub>
            <m:r>
              <w:ins w:id="3413" w:author="Tim Tørnes Pedersen" w:date="2021-11-18T18:02:00Z">
                <w:rPr>
                  <w:rFonts w:ascii="Cambria Math" w:hAnsi="Cambria Math"/>
                </w:rPr>
                <m:t>l</m:t>
              </w:ins>
            </m:r>
          </m:sub>
        </m:sSub>
      </m:oMath>
      <w:ins w:id="3414" w:author="Tim Tørnes Pedersen" w:date="2021-11-18T18:02:00Z">
        <w:r w:rsidR="007D446A">
          <w:t>.</w:t>
        </w:r>
      </w:ins>
    </w:p>
    <w:p w14:paraId="3EB1EAD4" w14:textId="77777777" w:rsidR="007D446A" w:rsidRDefault="007D446A" w:rsidP="007D446A">
      <w:pPr>
        <w:pStyle w:val="FirstParagraph"/>
        <w:rPr>
          <w:ins w:id="3415" w:author="Tim Tørnes Pedersen" w:date="2021-11-18T18:02:00Z"/>
        </w:rPr>
      </w:pPr>
      <w:ins w:id="3416" w:author="Tim Tørnes Pedersen" w:date="2021-11-18T18:02:00Z">
        <w:r>
          <w:t>The model is then formulated as a linear problem following the standard formulation given as:</w:t>
        </w:r>
      </w:ins>
    </w:p>
    <w:p w14:paraId="4A8AA473" w14:textId="77777777" w:rsidR="007D446A" w:rsidRDefault="00C81891" w:rsidP="007D446A">
      <w:pPr>
        <w:pStyle w:val="BodyText"/>
        <w:rPr>
          <w:ins w:id="3417" w:author="Tim Tørnes Pedersen" w:date="2021-11-18T18:02:00Z"/>
        </w:rPr>
      </w:pPr>
      <m:oMathPara>
        <m:oMathParaPr>
          <m:jc m:val="center"/>
        </m:oMathParaPr>
        <m:oMath>
          <m:m>
            <m:mPr>
              <m:plcHide m:val="1"/>
              <m:mcs>
                <m:mc>
                  <m:mcPr>
                    <m:count m:val="1"/>
                    <m:mcJc m:val="right"/>
                  </m:mcPr>
                </m:mc>
                <m:mc>
                  <m:mcPr>
                    <m:count m:val="1"/>
                    <m:mcJc m:val="left"/>
                  </m:mcPr>
                </m:mc>
              </m:mcs>
              <m:ctrlPr>
                <w:ins w:id="3418" w:author="Tim Tørnes Pedersen" w:date="2021-11-18T18:02:00Z">
                  <w:rPr>
                    <w:rFonts w:ascii="Cambria Math" w:hAnsi="Cambria Math"/>
                  </w:rPr>
                </w:ins>
              </m:ctrlPr>
            </m:mPr>
            <m:mr>
              <m:e>
                <m:r>
                  <w:ins w:id="3419" w:author="Tim Tørnes Pedersen" w:date="2021-11-18T18:02:00Z">
                    <m:rPr>
                      <m:nor/>
                    </m:rPr>
                    <m:t>minimize</m:t>
                  </w:ins>
                </m:r>
                <m:r>
                  <w:ins w:id="3420" w:author="Tim Tørnes Pedersen" w:date="2021-11-18T18:02:00Z">
                    <w:rPr>
                      <w:rFonts w:ascii="Cambria Math" w:hAnsi="Cambria Math"/>
                    </w:rPr>
                    <m:t> </m:t>
                  </w:ins>
                </m:r>
              </m:e>
              <m:e>
                <m:r>
                  <w:ins w:id="3421" w:author="Tim Tørnes Pedersen" w:date="2021-11-18T18:02:00Z">
                    <w:rPr>
                      <w:rFonts w:ascii="Cambria Math" w:hAnsi="Cambria Math"/>
                    </w:rPr>
                    <m:t> </m:t>
                  </w:ins>
                </m:r>
                <m:sSub>
                  <m:sSubPr>
                    <m:ctrlPr>
                      <w:ins w:id="3422" w:author="Tim Tørnes Pedersen" w:date="2021-11-18T18:02:00Z">
                        <w:rPr>
                          <w:rFonts w:ascii="Cambria Math" w:hAnsi="Cambria Math"/>
                        </w:rPr>
                      </w:ins>
                    </m:ctrlPr>
                  </m:sSubPr>
                  <m:e>
                    <m:r>
                      <w:ins w:id="3423" w:author="Tim Tørnes Pedersen" w:date="2021-11-18T18:02:00Z">
                        <m:rPr>
                          <m:sty m:val="b"/>
                        </m:rPr>
                        <w:rPr>
                          <w:rFonts w:ascii="Cambria Math" w:hAnsi="Cambria Math"/>
                        </w:rPr>
                        <m:t>f</m:t>
                      </w:ins>
                    </m:r>
                  </m:e>
                  <m:sub>
                    <m:r>
                      <w:ins w:id="3424" w:author="Tim Tørnes Pedersen" w:date="2021-11-18T18:02:00Z">
                        <w:rPr>
                          <w:rFonts w:ascii="Cambria Math" w:hAnsi="Cambria Math"/>
                        </w:rPr>
                        <m:t>0</m:t>
                      </w:ins>
                    </m:r>
                  </m:sub>
                </m:sSub>
                <m:d>
                  <m:dPr>
                    <m:ctrlPr>
                      <w:ins w:id="3425" w:author="Tim Tørnes Pedersen" w:date="2021-11-18T18:02:00Z">
                        <w:rPr>
                          <w:rFonts w:ascii="Cambria Math" w:hAnsi="Cambria Math"/>
                        </w:rPr>
                      </w:ins>
                    </m:ctrlPr>
                  </m:dPr>
                  <m:e>
                    <m:r>
                      <w:ins w:id="3426" w:author="Tim Tørnes Pedersen" w:date="2021-11-18T18:02:00Z">
                        <m:rPr>
                          <m:sty m:val="b"/>
                        </m:rPr>
                        <w:rPr>
                          <w:rFonts w:ascii="Cambria Math" w:hAnsi="Cambria Math"/>
                        </w:rPr>
                        <m:t>y</m:t>
                      </w:ins>
                    </m:r>
                  </m:e>
                </m:d>
                <m:r>
                  <w:ins w:id="3427" w:author="Tim Tørnes Pedersen" w:date="2021-11-18T18:02:00Z">
                    <w:rPr>
                      <w:rFonts w:ascii="Cambria Math" w:hAnsi="Cambria Math"/>
                    </w:rPr>
                    <m:t> </m:t>
                  </w:ins>
                </m:r>
              </m:e>
            </m:mr>
            <m:mr>
              <m:e>
                <m:r>
                  <w:ins w:id="3428" w:author="Tim Tørnes Pedersen" w:date="2021-11-18T18:02:00Z">
                    <m:rPr>
                      <m:nor/>
                    </m:rPr>
                    <m:t>subject to</m:t>
                  </w:ins>
                </m:r>
                <m:r>
                  <w:ins w:id="3429" w:author="Tim Tørnes Pedersen" w:date="2021-11-18T18:02:00Z">
                    <w:rPr>
                      <w:rFonts w:ascii="Cambria Math" w:hAnsi="Cambria Math"/>
                    </w:rPr>
                    <m:t> </m:t>
                  </w:ins>
                </m:r>
              </m:e>
              <m:e>
                <m:r>
                  <w:ins w:id="3430" w:author="Tim Tørnes Pedersen" w:date="2021-11-18T18:02:00Z">
                    <w:rPr>
                      <w:rFonts w:ascii="Cambria Math" w:hAnsi="Cambria Math"/>
                    </w:rPr>
                    <m:t> </m:t>
                  </w:ins>
                </m:r>
                <m:sSub>
                  <m:sSubPr>
                    <m:ctrlPr>
                      <w:ins w:id="3431" w:author="Tim Tørnes Pedersen" w:date="2021-11-18T18:02:00Z">
                        <w:rPr>
                          <w:rFonts w:ascii="Cambria Math" w:hAnsi="Cambria Math"/>
                        </w:rPr>
                      </w:ins>
                    </m:ctrlPr>
                  </m:sSubPr>
                  <m:e>
                    <m:r>
                      <w:ins w:id="3432" w:author="Tim Tørnes Pedersen" w:date="2021-11-18T18:02:00Z">
                        <m:rPr>
                          <m:sty m:val="b"/>
                        </m:rPr>
                        <w:rPr>
                          <w:rFonts w:ascii="Cambria Math" w:hAnsi="Cambria Math"/>
                        </w:rPr>
                        <m:t>f</m:t>
                      </w:ins>
                    </m:r>
                  </m:e>
                  <m:sub>
                    <m:r>
                      <w:ins w:id="3433" w:author="Tim Tørnes Pedersen" w:date="2021-11-18T18:02:00Z">
                        <w:rPr>
                          <w:rFonts w:ascii="Cambria Math" w:hAnsi="Cambria Math"/>
                        </w:rPr>
                        <m:t>i</m:t>
                      </w:ins>
                    </m:r>
                  </m:sub>
                </m:sSub>
                <m:d>
                  <m:dPr>
                    <m:ctrlPr>
                      <w:ins w:id="3434" w:author="Tim Tørnes Pedersen" w:date="2021-11-18T18:02:00Z">
                        <w:rPr>
                          <w:rFonts w:ascii="Cambria Math" w:hAnsi="Cambria Math"/>
                        </w:rPr>
                      </w:ins>
                    </m:ctrlPr>
                  </m:dPr>
                  <m:e>
                    <m:r>
                      <w:ins w:id="3435" w:author="Tim Tørnes Pedersen" w:date="2021-11-18T18:02:00Z">
                        <m:rPr>
                          <m:sty m:val="b"/>
                        </m:rPr>
                        <w:rPr>
                          <w:rFonts w:ascii="Cambria Math" w:hAnsi="Cambria Math"/>
                        </w:rPr>
                        <m:t>x,y</m:t>
                      </w:ins>
                    </m:r>
                  </m:e>
                </m:d>
                <m:r>
                  <w:ins w:id="3436" w:author="Tim Tørnes Pedersen" w:date="2021-11-18T18:02:00Z">
                    <m:rPr>
                      <m:sty m:val="p"/>
                    </m:rPr>
                    <w:rPr>
                      <w:rFonts w:ascii="Cambria Math" w:hAnsi="Cambria Math"/>
                    </w:rPr>
                    <m:t>≤</m:t>
                  </w:ins>
                </m:r>
                <m:r>
                  <w:ins w:id="3437" w:author="Tim Tørnes Pedersen" w:date="2021-11-18T18:02:00Z">
                    <w:rPr>
                      <w:rFonts w:ascii="Cambria Math" w:hAnsi="Cambria Math"/>
                    </w:rPr>
                    <m:t>0  i</m:t>
                  </w:ins>
                </m:r>
                <m:r>
                  <w:ins w:id="3438" w:author="Tim Tørnes Pedersen" w:date="2021-11-18T18:02:00Z">
                    <m:rPr>
                      <m:sty m:val="p"/>
                    </m:rPr>
                    <w:rPr>
                      <w:rFonts w:ascii="Cambria Math" w:hAnsi="Cambria Math"/>
                    </w:rPr>
                    <m:t>=</m:t>
                  </w:ins>
                </m:r>
                <m:r>
                  <w:ins w:id="3439" w:author="Tim Tørnes Pedersen" w:date="2021-11-18T18:02:00Z">
                    <w:rPr>
                      <w:rFonts w:ascii="Cambria Math" w:hAnsi="Cambria Math"/>
                    </w:rPr>
                    <m:t>1</m:t>
                  </w:ins>
                </m:r>
                <m:r>
                  <w:ins w:id="3440" w:author="Tim Tørnes Pedersen" w:date="2021-11-18T18:02:00Z">
                    <m:rPr>
                      <m:sty m:val="p"/>
                    </m:rPr>
                    <w:rPr>
                      <w:rFonts w:ascii="Cambria Math" w:hAnsi="Cambria Math"/>
                    </w:rPr>
                    <m:t>..</m:t>
                  </w:ins>
                </m:r>
                <m:r>
                  <w:ins w:id="3441" w:author="Tim Tørnes Pedersen" w:date="2021-11-18T18:02:00Z">
                    <w:rPr>
                      <w:rFonts w:ascii="Cambria Math" w:hAnsi="Cambria Math"/>
                    </w:rPr>
                    <m:t>m</m:t>
                  </w:ins>
                </m:r>
              </m:e>
            </m:mr>
            <m:mr>
              <m:e>
                <m:r>
                  <w:ins w:id="3442" w:author="Tim Tørnes Pedersen" w:date="2021-11-18T18:02:00Z">
                    <w:rPr>
                      <w:rFonts w:ascii="Cambria Math" w:hAnsi="Cambria Math"/>
                    </w:rPr>
                    <m:t> </m:t>
                  </w:ins>
                </m:r>
              </m:e>
              <m:e>
                <m:r>
                  <w:ins w:id="3443" w:author="Tim Tørnes Pedersen" w:date="2021-11-18T18:02:00Z">
                    <w:rPr>
                      <w:rFonts w:ascii="Cambria Math" w:hAnsi="Cambria Math"/>
                    </w:rPr>
                    <m:t> </m:t>
                  </w:ins>
                </m:r>
                <m:sSub>
                  <m:sSubPr>
                    <m:ctrlPr>
                      <w:ins w:id="3444" w:author="Tim Tørnes Pedersen" w:date="2021-11-18T18:02:00Z">
                        <w:rPr>
                          <w:rFonts w:ascii="Cambria Math" w:hAnsi="Cambria Math"/>
                        </w:rPr>
                      </w:ins>
                    </m:ctrlPr>
                  </m:sSubPr>
                  <m:e>
                    <m:r>
                      <w:ins w:id="3445" w:author="Tim Tørnes Pedersen" w:date="2021-11-18T18:02:00Z">
                        <m:rPr>
                          <m:sty m:val="b"/>
                        </m:rPr>
                        <w:rPr>
                          <w:rFonts w:ascii="Cambria Math" w:hAnsi="Cambria Math"/>
                        </w:rPr>
                        <m:t>h</m:t>
                      </w:ins>
                    </m:r>
                  </m:e>
                  <m:sub>
                    <m:r>
                      <w:ins w:id="3446" w:author="Tim Tørnes Pedersen" w:date="2021-11-18T18:02:00Z">
                        <w:rPr>
                          <w:rFonts w:ascii="Cambria Math" w:hAnsi="Cambria Math"/>
                        </w:rPr>
                        <m:t>i</m:t>
                      </w:ins>
                    </m:r>
                  </m:sub>
                </m:sSub>
                <m:d>
                  <m:dPr>
                    <m:ctrlPr>
                      <w:ins w:id="3447" w:author="Tim Tørnes Pedersen" w:date="2021-11-18T18:02:00Z">
                        <w:rPr>
                          <w:rFonts w:ascii="Cambria Math" w:hAnsi="Cambria Math"/>
                        </w:rPr>
                      </w:ins>
                    </m:ctrlPr>
                  </m:dPr>
                  <m:e>
                    <m:r>
                      <w:ins w:id="3448" w:author="Tim Tørnes Pedersen" w:date="2021-11-18T18:02:00Z">
                        <m:rPr>
                          <m:sty m:val="b"/>
                        </m:rPr>
                        <w:rPr>
                          <w:rFonts w:ascii="Cambria Math" w:hAnsi="Cambria Math"/>
                        </w:rPr>
                        <m:t>x,y</m:t>
                      </w:ins>
                    </m:r>
                  </m:e>
                </m:d>
                <m:r>
                  <w:ins w:id="3449" w:author="Tim Tørnes Pedersen" w:date="2021-11-18T18:02:00Z">
                    <m:rPr>
                      <m:sty m:val="p"/>
                    </m:rPr>
                    <w:rPr>
                      <w:rFonts w:ascii="Cambria Math" w:hAnsi="Cambria Math"/>
                    </w:rPr>
                    <m:t>=</m:t>
                  </w:ins>
                </m:r>
                <m:r>
                  <w:ins w:id="3450" w:author="Tim Tørnes Pedersen" w:date="2021-11-18T18:02:00Z">
                    <w:rPr>
                      <w:rFonts w:ascii="Cambria Math" w:hAnsi="Cambria Math"/>
                    </w:rPr>
                    <m:t>0  i</m:t>
                  </w:ins>
                </m:r>
                <m:r>
                  <w:ins w:id="3451" w:author="Tim Tørnes Pedersen" w:date="2021-11-18T18:02:00Z">
                    <m:rPr>
                      <m:sty m:val="p"/>
                    </m:rPr>
                    <w:rPr>
                      <w:rFonts w:ascii="Cambria Math" w:hAnsi="Cambria Math"/>
                    </w:rPr>
                    <m:t>=</m:t>
                  </w:ins>
                </m:r>
                <m:r>
                  <w:ins w:id="3452" w:author="Tim Tørnes Pedersen" w:date="2021-11-18T18:02:00Z">
                    <w:rPr>
                      <w:rFonts w:ascii="Cambria Math" w:hAnsi="Cambria Math"/>
                    </w:rPr>
                    <m:t>1</m:t>
                  </w:ins>
                </m:r>
                <m:r>
                  <w:ins w:id="3453" w:author="Tim Tørnes Pedersen" w:date="2021-11-18T18:02:00Z">
                    <m:rPr>
                      <m:sty m:val="p"/>
                    </m:rPr>
                    <w:rPr>
                      <w:rFonts w:ascii="Cambria Math" w:hAnsi="Cambria Math"/>
                    </w:rPr>
                    <m:t>..</m:t>
                  </w:ins>
                </m:r>
                <m:r>
                  <w:ins w:id="3454" w:author="Tim Tørnes Pedersen" w:date="2021-11-18T18:02:00Z">
                    <w:rPr>
                      <w:rFonts w:ascii="Cambria Math" w:hAnsi="Cambria Math"/>
                    </w:rPr>
                    <m:t>p</m:t>
                  </w:ins>
                </m:r>
              </m:e>
            </m:mr>
          </m:m>
        </m:oMath>
      </m:oMathPara>
    </w:p>
    <w:p w14:paraId="43D3BD06" w14:textId="77777777" w:rsidR="007D446A" w:rsidRDefault="007D446A" w:rsidP="007D446A">
      <w:pPr>
        <w:pStyle w:val="FirstParagraph"/>
        <w:rPr>
          <w:ins w:id="3455" w:author="Tim Tørnes Pedersen" w:date="2021-11-18T18:02:00Z"/>
        </w:rPr>
      </w:pPr>
      <w:ins w:id="3456" w:author="Tim Tørnes Pedersen" w:date="2021-11-18T18:02:00Z">
        <w:r>
          <w:t>The national CO</w:t>
        </w:r>
      </w:ins>
      <m:oMath>
        <m:sSub>
          <m:sSubPr>
            <m:ctrlPr>
              <w:ins w:id="3457" w:author="Tim Tørnes Pedersen" w:date="2021-11-18T18:02:00Z">
                <w:rPr>
                  <w:rFonts w:ascii="Cambria Math" w:hAnsi="Cambria Math"/>
                </w:rPr>
              </w:ins>
            </m:ctrlPr>
          </m:sSubPr>
          <m:e>
            <m:r>
              <w:ins w:id="3458" w:author="Tim Tørnes Pedersen" w:date="2021-11-18T18:02:00Z">
                <w:rPr>
                  <w:rFonts w:ascii="Cambria Math" w:hAnsi="Cambria Math"/>
                </w:rPr>
                <m:t>​</m:t>
              </w:ins>
            </m:r>
          </m:e>
          <m:sub>
            <m:r>
              <w:ins w:id="3459" w:author="Tim Tørnes Pedersen" w:date="2021-11-18T18:02:00Z">
                <w:rPr>
                  <w:rFonts w:ascii="Cambria Math" w:hAnsi="Cambria Math"/>
                </w:rPr>
                <m:t>2</m:t>
              </w:ins>
            </m:r>
          </m:sub>
        </m:sSub>
      </m:oMath>
      <w:ins w:id="3460" w:author="Tim Tørnes Pedersen" w:date="2021-11-18T18:02:00Z">
        <w:r>
          <w:t xml:space="preserve"> targets </w:t>
        </w:r>
      </w:ins>
      <m:oMath>
        <m:r>
          <w:ins w:id="3461" w:author="Tim Tørnes Pedersen" w:date="2021-11-18T18:02:00Z">
            <m:rPr>
              <m:sty m:val="b"/>
            </m:rPr>
            <w:rPr>
              <w:rFonts w:ascii="Cambria Math" w:hAnsi="Cambria Math"/>
            </w:rPr>
            <m:t>x</m:t>
          </w:ins>
        </m:r>
      </m:oMath>
      <w:ins w:id="3462" w:author="Tim Tørnes Pedersen" w:date="2021-11-18T18:02:00Z">
        <w:r>
          <w:t xml:space="preserve"> are given by the MCMC sampler and are thus not optimized in the model. Only the technical variables </w:t>
        </w:r>
      </w:ins>
      <m:oMath>
        <m:r>
          <w:ins w:id="3463" w:author="Tim Tørnes Pedersen" w:date="2021-11-18T18:02:00Z">
            <m:rPr>
              <m:sty m:val="b"/>
            </m:rPr>
            <w:rPr>
              <w:rFonts w:ascii="Cambria Math" w:hAnsi="Cambria Math"/>
            </w:rPr>
            <m:t>y</m:t>
          </w:ins>
        </m:r>
      </m:oMath>
      <w:ins w:id="3464" w:author="Tim Tørnes Pedersen" w:date="2021-11-18T18:02:00Z">
        <w:r>
          <w:t xml:space="preserve"> are optimized in the optimization problem.</w:t>
        </w:r>
      </w:ins>
    </w:p>
    <w:p w14:paraId="2D076294" w14:textId="77777777" w:rsidR="007D446A" w:rsidRDefault="007D446A" w:rsidP="007D446A">
      <w:pPr>
        <w:pStyle w:val="BodyText"/>
        <w:rPr>
          <w:ins w:id="3465" w:author="Tim Tørnes Pedersen" w:date="2021-11-18T18:02:00Z"/>
        </w:rPr>
      </w:pPr>
      <w:ins w:id="3466" w:author="Tim Tørnes Pedersen" w:date="2021-11-18T18:02:00Z">
        <w:r>
          <w:t>The objective function of the model is to minimize total system cost and can be formulated as follows:</w:t>
        </w:r>
      </w:ins>
    </w:p>
    <w:p w14:paraId="0F5D819D" w14:textId="77777777" w:rsidR="007D446A" w:rsidRPr="004A4433" w:rsidRDefault="007D446A" w:rsidP="007D446A">
      <w:pPr>
        <w:pStyle w:val="BodyText"/>
        <w:rPr>
          <w:ins w:id="3467" w:author="Tim Tørnes Pedersen" w:date="2021-11-18T18:02:00Z"/>
          <w:lang w:val="da-DK"/>
          <w:rPrChange w:id="3468" w:author="Tim Tørnes Pedersen" w:date="2021-11-22T10:25:00Z">
            <w:rPr>
              <w:ins w:id="3469" w:author="Tim Tørnes Pedersen" w:date="2021-11-18T18:02:00Z"/>
            </w:rPr>
          </w:rPrChange>
        </w:rPr>
      </w:pPr>
      <m:oMathPara>
        <m:oMathParaPr>
          <m:jc m:val="center"/>
        </m:oMathParaPr>
        <m:oMath>
          <m:r>
            <w:ins w:id="3470" w:author="Tim Tørnes Pedersen" w:date="2021-11-18T18:02:00Z">
              <m:rPr>
                <m:nor/>
              </m:rPr>
              <w:rPr>
                <w:lang w:val="da-DK"/>
                <w:rPrChange w:id="3471" w:author="Tim Tørnes Pedersen" w:date="2021-11-22T10:25:00Z">
                  <w:rPr/>
                </w:rPrChange>
              </w:rPr>
              <m:t>minimize</m:t>
            </w:ins>
          </m:r>
          <m:r>
            <w:ins w:id="3472" w:author="Tim Tørnes Pedersen" w:date="2021-11-18T18:02:00Z">
              <w:rPr>
                <w:rFonts w:ascii="Cambria Math" w:hAnsi="Cambria Math"/>
                <w:lang w:val="da-DK"/>
                <w:rPrChange w:id="3473" w:author="Tim Tørnes Pedersen" w:date="2021-11-22T10:25:00Z">
                  <w:rPr>
                    <w:rFonts w:ascii="Cambria Math" w:hAnsi="Cambria Math"/>
                  </w:rPr>
                </w:rPrChange>
              </w:rPr>
              <m:t> </m:t>
            </w:ins>
          </m:r>
          <m:sSub>
            <m:sSubPr>
              <m:ctrlPr>
                <w:ins w:id="3474" w:author="Tim Tørnes Pedersen" w:date="2021-11-18T18:02:00Z">
                  <w:rPr>
                    <w:rFonts w:ascii="Cambria Math" w:hAnsi="Cambria Math"/>
                  </w:rPr>
                </w:ins>
              </m:ctrlPr>
            </m:sSubPr>
            <m:e>
              <m:r>
                <w:ins w:id="3475" w:author="Tim Tørnes Pedersen" w:date="2021-11-18T18:02:00Z">
                  <w:rPr>
                    <w:rFonts w:ascii="Cambria Math" w:hAnsi="Cambria Math"/>
                  </w:rPr>
                  <m:t>f</m:t>
                </w:ins>
              </m:r>
            </m:e>
            <m:sub>
              <m:r>
                <w:ins w:id="3476" w:author="Tim Tørnes Pedersen" w:date="2021-11-18T18:02:00Z">
                  <w:rPr>
                    <w:rFonts w:ascii="Cambria Math" w:hAnsi="Cambria Math"/>
                    <w:lang w:val="da-DK"/>
                    <w:rPrChange w:id="3477" w:author="Tim Tørnes Pedersen" w:date="2021-11-22T10:25:00Z">
                      <w:rPr>
                        <w:rFonts w:ascii="Cambria Math" w:hAnsi="Cambria Math"/>
                      </w:rPr>
                    </w:rPrChange>
                  </w:rPr>
                  <m:t>0</m:t>
                </w:ins>
              </m:r>
            </m:sub>
          </m:sSub>
          <m:d>
            <m:dPr>
              <m:ctrlPr>
                <w:ins w:id="3478" w:author="Tim Tørnes Pedersen" w:date="2021-11-18T18:02:00Z">
                  <w:rPr>
                    <w:rFonts w:ascii="Cambria Math" w:hAnsi="Cambria Math"/>
                  </w:rPr>
                </w:ins>
              </m:ctrlPr>
            </m:dPr>
            <m:e>
              <m:r>
                <w:ins w:id="3479" w:author="Tim Tørnes Pedersen" w:date="2021-11-18T18:02:00Z">
                  <m:rPr>
                    <m:sty m:val="b"/>
                  </m:rPr>
                  <w:rPr>
                    <w:rFonts w:ascii="Cambria Math" w:hAnsi="Cambria Math"/>
                  </w:rPr>
                  <m:t>x</m:t>
                </w:ins>
              </m:r>
              <m:r>
                <w:ins w:id="3480" w:author="Tim Tørnes Pedersen" w:date="2021-11-18T18:02:00Z">
                  <m:rPr>
                    <m:sty m:val="b"/>
                  </m:rPr>
                  <w:rPr>
                    <w:rFonts w:ascii="Cambria Math" w:hAnsi="Cambria Math"/>
                    <w:lang w:val="da-DK"/>
                    <w:rPrChange w:id="3481" w:author="Tim Tørnes Pedersen" w:date="2021-11-22T10:25:00Z">
                      <w:rPr>
                        <w:rFonts w:ascii="Cambria Math" w:hAnsi="Cambria Math"/>
                      </w:rPr>
                    </w:rPrChange>
                  </w:rPr>
                  <m:t>,</m:t>
                </w:ins>
              </m:r>
              <m:r>
                <w:ins w:id="3482" w:author="Tim Tørnes Pedersen" w:date="2021-11-18T18:02:00Z">
                  <m:rPr>
                    <m:sty m:val="b"/>
                  </m:rPr>
                  <w:rPr>
                    <w:rFonts w:ascii="Cambria Math" w:hAnsi="Cambria Math"/>
                  </w:rPr>
                  <m:t>y</m:t>
                </w:ins>
              </m:r>
            </m:e>
          </m:d>
          <m:r>
            <w:ins w:id="3483" w:author="Tim Tørnes Pedersen" w:date="2021-11-18T18:02:00Z">
              <m:rPr>
                <m:sty m:val="p"/>
              </m:rPr>
              <w:rPr>
                <w:rFonts w:ascii="Cambria Math" w:hAnsi="Cambria Math"/>
                <w:lang w:val="da-DK"/>
                <w:rPrChange w:id="3484" w:author="Tim Tørnes Pedersen" w:date="2021-11-22T10:25:00Z">
                  <w:rPr>
                    <w:rFonts w:ascii="Cambria Math" w:hAnsi="Cambria Math"/>
                  </w:rPr>
                </w:rPrChange>
              </w:rPr>
              <m:t>=</m:t>
            </w:ins>
          </m:r>
          <m:nary>
            <m:naryPr>
              <m:chr m:val="∑"/>
              <m:limLoc m:val="undOvr"/>
              <m:supHide m:val="1"/>
              <m:ctrlPr>
                <w:ins w:id="3485" w:author="Tim Tørnes Pedersen" w:date="2021-11-18T18:02:00Z">
                  <w:rPr>
                    <w:rFonts w:ascii="Cambria Math" w:hAnsi="Cambria Math"/>
                  </w:rPr>
                </w:ins>
              </m:ctrlPr>
            </m:naryPr>
            <m:sub>
              <m:r>
                <w:ins w:id="3486" w:author="Tim Tørnes Pedersen" w:date="2021-11-18T18:02:00Z">
                  <w:rPr>
                    <w:rFonts w:ascii="Cambria Math" w:hAnsi="Cambria Math"/>
                  </w:rPr>
                  <m:t>n</m:t>
                </w:ins>
              </m:r>
              <m:r>
                <w:ins w:id="3487" w:author="Tim Tørnes Pedersen" w:date="2021-11-18T18:02:00Z">
                  <m:rPr>
                    <m:sty m:val="p"/>
                  </m:rPr>
                  <w:rPr>
                    <w:rFonts w:ascii="Cambria Math" w:hAnsi="Cambria Math"/>
                    <w:lang w:val="da-DK"/>
                    <w:rPrChange w:id="3488" w:author="Tim Tørnes Pedersen" w:date="2021-11-22T10:25:00Z">
                      <w:rPr>
                        <w:rFonts w:ascii="Cambria Math" w:hAnsi="Cambria Math"/>
                      </w:rPr>
                    </w:rPrChange>
                  </w:rPr>
                  <m:t>,</m:t>
                </w:ins>
              </m:r>
              <m:r>
                <w:ins w:id="3489" w:author="Tim Tørnes Pedersen" w:date="2021-11-18T18:02:00Z">
                  <w:rPr>
                    <w:rFonts w:ascii="Cambria Math" w:hAnsi="Cambria Math"/>
                  </w:rPr>
                  <m:t>s</m:t>
                </w:ins>
              </m:r>
            </m:sub>
            <m:sup>
              <m:r>
                <w:ins w:id="3490" w:author="Tim Tørnes Pedersen" w:date="2021-11-18T18:02:00Z">
                  <w:rPr>
                    <w:rFonts w:ascii="Cambria Math" w:hAnsi="Cambria Math"/>
                    <w:lang w:val="da-DK"/>
                    <w:rPrChange w:id="3491" w:author="Tim Tørnes Pedersen" w:date="2021-11-22T10:25:00Z">
                      <w:rPr>
                        <w:rFonts w:ascii="Cambria Math" w:hAnsi="Cambria Math"/>
                      </w:rPr>
                    </w:rPrChange>
                  </w:rPr>
                  <m:t>​</m:t>
                </w:ins>
              </m:r>
            </m:sup>
            <m:e>
              <m:sSub>
                <m:sSubPr>
                  <m:ctrlPr>
                    <w:ins w:id="3492" w:author="Tim Tørnes Pedersen" w:date="2021-11-18T18:02:00Z">
                      <w:rPr>
                        <w:rFonts w:ascii="Cambria Math" w:hAnsi="Cambria Math"/>
                      </w:rPr>
                    </w:ins>
                  </m:ctrlPr>
                </m:sSubPr>
                <m:e>
                  <m:r>
                    <w:ins w:id="3493" w:author="Tim Tørnes Pedersen" w:date="2021-11-18T18:02:00Z">
                      <m:rPr>
                        <m:sty m:val="b"/>
                      </m:rPr>
                      <w:rPr>
                        <w:rFonts w:ascii="Cambria Math" w:hAnsi="Cambria Math"/>
                      </w:rPr>
                      <m:t>c</m:t>
                    </w:ins>
                  </m:r>
                </m:e>
                <m:sub>
                  <m:r>
                    <w:ins w:id="3494" w:author="Tim Tørnes Pedersen" w:date="2021-11-18T18:02:00Z">
                      <w:rPr>
                        <w:rFonts w:ascii="Cambria Math" w:hAnsi="Cambria Math"/>
                      </w:rPr>
                      <m:t>n</m:t>
                    </w:ins>
                  </m:r>
                  <m:r>
                    <w:ins w:id="3495" w:author="Tim Tørnes Pedersen" w:date="2021-11-18T18:02:00Z">
                      <m:rPr>
                        <m:sty m:val="p"/>
                      </m:rPr>
                      <w:rPr>
                        <w:rFonts w:ascii="Cambria Math" w:hAnsi="Cambria Math"/>
                        <w:lang w:val="da-DK"/>
                        <w:rPrChange w:id="3496" w:author="Tim Tørnes Pedersen" w:date="2021-11-22T10:25:00Z">
                          <w:rPr>
                            <w:rFonts w:ascii="Cambria Math" w:hAnsi="Cambria Math"/>
                          </w:rPr>
                        </w:rPrChange>
                      </w:rPr>
                      <m:t>,</m:t>
                    </w:ins>
                  </m:r>
                  <m:r>
                    <w:ins w:id="3497" w:author="Tim Tørnes Pedersen" w:date="2021-11-18T18:02:00Z">
                      <w:rPr>
                        <w:rFonts w:ascii="Cambria Math" w:hAnsi="Cambria Math"/>
                      </w:rPr>
                      <m:t>s</m:t>
                    </w:ins>
                  </m:r>
                </m:sub>
              </m:sSub>
            </m:e>
          </m:nary>
          <m:sSub>
            <m:sSubPr>
              <m:ctrlPr>
                <w:ins w:id="3498" w:author="Tim Tørnes Pedersen" w:date="2021-11-18T18:02:00Z">
                  <w:rPr>
                    <w:rFonts w:ascii="Cambria Math" w:hAnsi="Cambria Math"/>
                  </w:rPr>
                </w:ins>
              </m:ctrlPr>
            </m:sSubPr>
            <m:e>
              <m:r>
                <w:ins w:id="3499" w:author="Tim Tørnes Pedersen" w:date="2021-11-18T18:02:00Z">
                  <m:rPr>
                    <m:sty m:val="b"/>
                  </m:rPr>
                  <w:rPr>
                    <w:rFonts w:ascii="Cambria Math" w:hAnsi="Cambria Math"/>
                  </w:rPr>
                  <m:t>G</m:t>
                </w:ins>
              </m:r>
            </m:e>
            <m:sub>
              <m:r>
                <w:ins w:id="3500" w:author="Tim Tørnes Pedersen" w:date="2021-11-18T18:02:00Z">
                  <w:rPr>
                    <w:rFonts w:ascii="Cambria Math" w:hAnsi="Cambria Math"/>
                  </w:rPr>
                  <m:t>n</m:t>
                </w:ins>
              </m:r>
              <m:r>
                <w:ins w:id="3501" w:author="Tim Tørnes Pedersen" w:date="2021-11-18T18:02:00Z">
                  <m:rPr>
                    <m:sty m:val="p"/>
                  </m:rPr>
                  <w:rPr>
                    <w:rFonts w:ascii="Cambria Math" w:hAnsi="Cambria Math"/>
                    <w:lang w:val="da-DK"/>
                    <w:rPrChange w:id="3502" w:author="Tim Tørnes Pedersen" w:date="2021-11-22T10:25:00Z">
                      <w:rPr>
                        <w:rFonts w:ascii="Cambria Math" w:hAnsi="Cambria Math"/>
                      </w:rPr>
                    </w:rPrChange>
                  </w:rPr>
                  <m:t>,</m:t>
                </w:ins>
              </m:r>
              <m:r>
                <w:ins w:id="3503" w:author="Tim Tørnes Pedersen" w:date="2021-11-18T18:02:00Z">
                  <w:rPr>
                    <w:rFonts w:ascii="Cambria Math" w:hAnsi="Cambria Math"/>
                  </w:rPr>
                  <m:t>s</m:t>
                </w:ins>
              </m:r>
            </m:sub>
          </m:sSub>
          <m:r>
            <w:ins w:id="3504" w:author="Tim Tørnes Pedersen" w:date="2021-11-18T18:02:00Z">
              <m:rPr>
                <m:sty m:val="p"/>
              </m:rPr>
              <w:rPr>
                <w:rFonts w:ascii="Cambria Math" w:hAnsi="Cambria Math"/>
                <w:lang w:val="da-DK"/>
                <w:rPrChange w:id="3505" w:author="Tim Tørnes Pedersen" w:date="2021-11-22T10:25:00Z">
                  <w:rPr>
                    <w:rFonts w:ascii="Cambria Math" w:hAnsi="Cambria Math"/>
                  </w:rPr>
                </w:rPrChange>
              </w:rPr>
              <m:t>+</m:t>
            </w:ins>
          </m:r>
          <m:nary>
            <m:naryPr>
              <m:chr m:val="∑"/>
              <m:limLoc m:val="undOvr"/>
              <m:supHide m:val="1"/>
              <m:ctrlPr>
                <w:ins w:id="3506" w:author="Tim Tørnes Pedersen" w:date="2021-11-18T18:02:00Z">
                  <w:rPr>
                    <w:rFonts w:ascii="Cambria Math" w:hAnsi="Cambria Math"/>
                  </w:rPr>
                </w:ins>
              </m:ctrlPr>
            </m:naryPr>
            <m:sub>
              <m:r>
                <w:ins w:id="3507" w:author="Tim Tørnes Pedersen" w:date="2021-11-18T18:02:00Z">
                  <w:rPr>
                    <w:rFonts w:ascii="Cambria Math" w:hAnsi="Cambria Math"/>
                  </w:rPr>
                  <m:t>l</m:t>
                </w:ins>
              </m:r>
            </m:sub>
            <m:sup>
              <m:r>
                <w:ins w:id="3508" w:author="Tim Tørnes Pedersen" w:date="2021-11-18T18:02:00Z">
                  <w:rPr>
                    <w:rFonts w:ascii="Cambria Math" w:hAnsi="Cambria Math"/>
                    <w:lang w:val="da-DK"/>
                    <w:rPrChange w:id="3509" w:author="Tim Tørnes Pedersen" w:date="2021-11-22T10:25:00Z">
                      <w:rPr>
                        <w:rFonts w:ascii="Cambria Math" w:hAnsi="Cambria Math"/>
                      </w:rPr>
                    </w:rPrChange>
                  </w:rPr>
                  <m:t>​</m:t>
                </w:ins>
              </m:r>
            </m:sup>
            <m:e>
              <m:sSub>
                <m:sSubPr>
                  <m:ctrlPr>
                    <w:ins w:id="3510" w:author="Tim Tørnes Pedersen" w:date="2021-11-18T18:02:00Z">
                      <w:rPr>
                        <w:rFonts w:ascii="Cambria Math" w:hAnsi="Cambria Math"/>
                      </w:rPr>
                    </w:ins>
                  </m:ctrlPr>
                </m:sSubPr>
                <m:e>
                  <m:r>
                    <w:ins w:id="3511" w:author="Tim Tørnes Pedersen" w:date="2021-11-18T18:02:00Z">
                      <m:rPr>
                        <m:sty m:val="b"/>
                      </m:rPr>
                      <w:rPr>
                        <w:rFonts w:ascii="Cambria Math" w:hAnsi="Cambria Math"/>
                      </w:rPr>
                      <m:t>c</m:t>
                    </w:ins>
                  </m:r>
                </m:e>
                <m:sub>
                  <m:r>
                    <w:ins w:id="3512" w:author="Tim Tørnes Pedersen" w:date="2021-11-18T18:02:00Z">
                      <w:rPr>
                        <w:rFonts w:ascii="Cambria Math" w:hAnsi="Cambria Math"/>
                      </w:rPr>
                      <m:t>l</m:t>
                    </w:ins>
                  </m:r>
                </m:sub>
              </m:sSub>
            </m:e>
          </m:nary>
          <m:sSub>
            <m:sSubPr>
              <m:ctrlPr>
                <w:ins w:id="3513" w:author="Tim Tørnes Pedersen" w:date="2021-11-18T18:02:00Z">
                  <w:rPr>
                    <w:rFonts w:ascii="Cambria Math" w:hAnsi="Cambria Math"/>
                  </w:rPr>
                </w:ins>
              </m:ctrlPr>
            </m:sSubPr>
            <m:e>
              <m:r>
                <w:ins w:id="3514" w:author="Tim Tørnes Pedersen" w:date="2021-11-18T18:02:00Z">
                  <m:rPr>
                    <m:sty m:val="b"/>
                  </m:rPr>
                  <w:rPr>
                    <w:rFonts w:ascii="Cambria Math" w:hAnsi="Cambria Math"/>
                  </w:rPr>
                  <m:t>F</m:t>
                </w:ins>
              </m:r>
            </m:e>
            <m:sub>
              <m:r>
                <w:ins w:id="3515" w:author="Tim Tørnes Pedersen" w:date="2021-11-18T18:02:00Z">
                  <w:rPr>
                    <w:rFonts w:ascii="Cambria Math" w:hAnsi="Cambria Math"/>
                  </w:rPr>
                  <m:t>l</m:t>
                </w:ins>
              </m:r>
            </m:sub>
          </m:sSub>
          <m:r>
            <w:ins w:id="3516" w:author="Tim Tørnes Pedersen" w:date="2021-11-18T18:02:00Z">
              <m:rPr>
                <m:sty m:val="p"/>
              </m:rPr>
              <w:rPr>
                <w:rFonts w:ascii="Cambria Math" w:hAnsi="Cambria Math"/>
                <w:lang w:val="da-DK"/>
                <w:rPrChange w:id="3517" w:author="Tim Tørnes Pedersen" w:date="2021-11-22T10:25:00Z">
                  <w:rPr>
                    <w:rFonts w:ascii="Cambria Math" w:hAnsi="Cambria Math"/>
                  </w:rPr>
                </w:rPrChange>
              </w:rPr>
              <m:t>+</m:t>
            </w:ins>
          </m:r>
          <m:nary>
            <m:naryPr>
              <m:chr m:val="∑"/>
              <m:limLoc m:val="undOvr"/>
              <m:supHide m:val="1"/>
              <m:ctrlPr>
                <w:ins w:id="3518" w:author="Tim Tørnes Pedersen" w:date="2021-11-18T18:02:00Z">
                  <w:rPr>
                    <w:rFonts w:ascii="Cambria Math" w:hAnsi="Cambria Math"/>
                  </w:rPr>
                </w:ins>
              </m:ctrlPr>
            </m:naryPr>
            <m:sub>
              <m:r>
                <w:ins w:id="3519" w:author="Tim Tørnes Pedersen" w:date="2021-11-18T18:02:00Z">
                  <w:rPr>
                    <w:rFonts w:ascii="Cambria Math" w:hAnsi="Cambria Math"/>
                  </w:rPr>
                  <m:t>n</m:t>
                </w:ins>
              </m:r>
              <m:r>
                <w:ins w:id="3520" w:author="Tim Tørnes Pedersen" w:date="2021-11-18T18:02:00Z">
                  <m:rPr>
                    <m:sty m:val="p"/>
                  </m:rPr>
                  <w:rPr>
                    <w:rFonts w:ascii="Cambria Math" w:hAnsi="Cambria Math"/>
                    <w:lang w:val="da-DK"/>
                    <w:rPrChange w:id="3521" w:author="Tim Tørnes Pedersen" w:date="2021-11-22T10:25:00Z">
                      <w:rPr>
                        <w:rFonts w:ascii="Cambria Math" w:hAnsi="Cambria Math"/>
                      </w:rPr>
                    </w:rPrChange>
                  </w:rPr>
                  <m:t>,</m:t>
                </w:ins>
              </m:r>
              <m:r>
                <w:ins w:id="3522" w:author="Tim Tørnes Pedersen" w:date="2021-11-18T18:02:00Z">
                  <w:rPr>
                    <w:rFonts w:ascii="Cambria Math" w:hAnsi="Cambria Math"/>
                  </w:rPr>
                  <m:t>s</m:t>
                </w:ins>
              </m:r>
              <m:r>
                <w:ins w:id="3523" w:author="Tim Tørnes Pedersen" w:date="2021-11-18T18:02:00Z">
                  <m:rPr>
                    <m:sty m:val="p"/>
                  </m:rPr>
                  <w:rPr>
                    <w:rFonts w:ascii="Cambria Math" w:hAnsi="Cambria Math"/>
                    <w:lang w:val="da-DK"/>
                    <w:rPrChange w:id="3524" w:author="Tim Tørnes Pedersen" w:date="2021-11-22T10:25:00Z">
                      <w:rPr>
                        <w:rFonts w:ascii="Cambria Math" w:hAnsi="Cambria Math"/>
                      </w:rPr>
                    </w:rPrChange>
                  </w:rPr>
                  <m:t>,</m:t>
                </w:ins>
              </m:r>
              <m:r>
                <w:ins w:id="3525" w:author="Tim Tørnes Pedersen" w:date="2021-11-18T18:02:00Z">
                  <w:rPr>
                    <w:rFonts w:ascii="Cambria Math" w:hAnsi="Cambria Math"/>
                  </w:rPr>
                  <m:t>t</m:t>
                </w:ins>
              </m:r>
            </m:sub>
            <m:sup>
              <m:r>
                <w:ins w:id="3526" w:author="Tim Tørnes Pedersen" w:date="2021-11-18T18:02:00Z">
                  <w:rPr>
                    <w:rFonts w:ascii="Cambria Math" w:hAnsi="Cambria Math"/>
                    <w:lang w:val="da-DK"/>
                    <w:rPrChange w:id="3527" w:author="Tim Tørnes Pedersen" w:date="2021-11-22T10:25:00Z">
                      <w:rPr>
                        <w:rFonts w:ascii="Cambria Math" w:hAnsi="Cambria Math"/>
                      </w:rPr>
                    </w:rPrChange>
                  </w:rPr>
                  <m:t>​</m:t>
                </w:ins>
              </m:r>
            </m:sup>
            <m:e>
              <m:sSub>
                <m:sSubPr>
                  <m:ctrlPr>
                    <w:ins w:id="3528" w:author="Tim Tørnes Pedersen" w:date="2021-11-18T18:02:00Z">
                      <w:rPr>
                        <w:rFonts w:ascii="Cambria Math" w:hAnsi="Cambria Math"/>
                      </w:rPr>
                    </w:ins>
                  </m:ctrlPr>
                </m:sSubPr>
                <m:e>
                  <m:r>
                    <w:ins w:id="3529" w:author="Tim Tørnes Pedersen" w:date="2021-11-18T18:02:00Z">
                      <m:rPr>
                        <m:sty m:val="b"/>
                      </m:rPr>
                      <w:rPr>
                        <w:rFonts w:ascii="Cambria Math" w:hAnsi="Cambria Math"/>
                      </w:rPr>
                      <m:t>o</m:t>
                    </w:ins>
                  </m:r>
                </m:e>
                <m:sub>
                  <m:r>
                    <w:ins w:id="3530" w:author="Tim Tørnes Pedersen" w:date="2021-11-18T18:02:00Z">
                      <w:rPr>
                        <w:rFonts w:ascii="Cambria Math" w:hAnsi="Cambria Math"/>
                      </w:rPr>
                      <m:t>n</m:t>
                    </w:ins>
                  </m:r>
                  <m:r>
                    <w:ins w:id="3531" w:author="Tim Tørnes Pedersen" w:date="2021-11-18T18:02:00Z">
                      <m:rPr>
                        <m:sty m:val="p"/>
                      </m:rPr>
                      <w:rPr>
                        <w:rFonts w:ascii="Cambria Math" w:hAnsi="Cambria Math"/>
                        <w:lang w:val="da-DK"/>
                        <w:rPrChange w:id="3532" w:author="Tim Tørnes Pedersen" w:date="2021-11-22T10:25:00Z">
                          <w:rPr>
                            <w:rFonts w:ascii="Cambria Math" w:hAnsi="Cambria Math"/>
                          </w:rPr>
                        </w:rPrChange>
                      </w:rPr>
                      <m:t>,</m:t>
                    </w:ins>
                  </m:r>
                  <m:r>
                    <w:ins w:id="3533" w:author="Tim Tørnes Pedersen" w:date="2021-11-18T18:02:00Z">
                      <w:rPr>
                        <w:rFonts w:ascii="Cambria Math" w:hAnsi="Cambria Math"/>
                      </w:rPr>
                      <m:t>s</m:t>
                    </w:ins>
                  </m:r>
                </m:sub>
              </m:sSub>
            </m:e>
          </m:nary>
          <m:sSub>
            <m:sSubPr>
              <m:ctrlPr>
                <w:ins w:id="3534" w:author="Tim Tørnes Pedersen" w:date="2021-11-18T18:02:00Z">
                  <w:rPr>
                    <w:rFonts w:ascii="Cambria Math" w:hAnsi="Cambria Math"/>
                  </w:rPr>
                </w:ins>
              </m:ctrlPr>
            </m:sSubPr>
            <m:e>
              <m:r>
                <w:ins w:id="3535" w:author="Tim Tørnes Pedersen" w:date="2021-11-18T18:02:00Z">
                  <m:rPr>
                    <m:sty m:val="b"/>
                  </m:rPr>
                  <w:rPr>
                    <w:rFonts w:ascii="Cambria Math" w:hAnsi="Cambria Math"/>
                  </w:rPr>
                  <m:t>g</m:t>
                </w:ins>
              </m:r>
            </m:e>
            <m:sub>
              <m:r>
                <w:ins w:id="3536" w:author="Tim Tørnes Pedersen" w:date="2021-11-18T18:02:00Z">
                  <w:rPr>
                    <w:rFonts w:ascii="Cambria Math" w:hAnsi="Cambria Math"/>
                  </w:rPr>
                  <m:t>n</m:t>
                </w:ins>
              </m:r>
              <m:r>
                <w:ins w:id="3537" w:author="Tim Tørnes Pedersen" w:date="2021-11-18T18:02:00Z">
                  <m:rPr>
                    <m:sty m:val="p"/>
                  </m:rPr>
                  <w:rPr>
                    <w:rFonts w:ascii="Cambria Math" w:hAnsi="Cambria Math"/>
                    <w:lang w:val="da-DK"/>
                    <w:rPrChange w:id="3538" w:author="Tim Tørnes Pedersen" w:date="2021-11-22T10:25:00Z">
                      <w:rPr>
                        <w:rFonts w:ascii="Cambria Math" w:hAnsi="Cambria Math"/>
                      </w:rPr>
                    </w:rPrChange>
                  </w:rPr>
                  <m:t>,</m:t>
                </w:ins>
              </m:r>
              <m:r>
                <w:ins w:id="3539" w:author="Tim Tørnes Pedersen" w:date="2021-11-18T18:02:00Z">
                  <w:rPr>
                    <w:rFonts w:ascii="Cambria Math" w:hAnsi="Cambria Math"/>
                  </w:rPr>
                  <m:t>s</m:t>
                </w:ins>
              </m:r>
              <m:r>
                <w:ins w:id="3540" w:author="Tim Tørnes Pedersen" w:date="2021-11-18T18:02:00Z">
                  <m:rPr>
                    <m:sty m:val="p"/>
                  </m:rPr>
                  <w:rPr>
                    <w:rFonts w:ascii="Cambria Math" w:hAnsi="Cambria Math"/>
                    <w:lang w:val="da-DK"/>
                    <w:rPrChange w:id="3541" w:author="Tim Tørnes Pedersen" w:date="2021-11-22T10:25:00Z">
                      <w:rPr>
                        <w:rFonts w:ascii="Cambria Math" w:hAnsi="Cambria Math"/>
                      </w:rPr>
                    </w:rPrChange>
                  </w:rPr>
                  <m:t>,</m:t>
                </w:ins>
              </m:r>
              <m:r>
                <w:ins w:id="3542" w:author="Tim Tørnes Pedersen" w:date="2021-11-18T18:02:00Z">
                  <w:rPr>
                    <w:rFonts w:ascii="Cambria Math" w:hAnsi="Cambria Math"/>
                  </w:rPr>
                  <m:t>t</m:t>
                </w:ins>
              </m:r>
            </m:sub>
          </m:sSub>
        </m:oMath>
      </m:oMathPara>
    </w:p>
    <w:p w14:paraId="11422035" w14:textId="77777777" w:rsidR="007D446A" w:rsidRDefault="007D446A" w:rsidP="007D446A">
      <w:pPr>
        <w:pStyle w:val="FirstParagraph"/>
        <w:rPr>
          <w:ins w:id="3543" w:author="Tim Tørnes Pedersen" w:date="2021-11-18T18:02:00Z"/>
        </w:rPr>
      </w:pPr>
      <w:ins w:id="3544" w:author="Tim Tørnes Pedersen" w:date="2021-11-18T18:02:00Z">
        <w:r>
          <w:lastRenderedPageBreak/>
          <w:t xml:space="preserve">The model assumes perfect competition and foresight as well as long-term market equilibrium. For all model nodes and all hours in the year, a power balance constraint is enforced requiring that the energy demand </w:t>
        </w:r>
      </w:ins>
      <m:oMath>
        <m:sSub>
          <m:sSubPr>
            <m:ctrlPr>
              <w:ins w:id="3545" w:author="Tim Tørnes Pedersen" w:date="2021-11-18T18:02:00Z">
                <w:rPr>
                  <w:rFonts w:ascii="Cambria Math" w:hAnsi="Cambria Math"/>
                </w:rPr>
              </w:ins>
            </m:ctrlPr>
          </m:sSubPr>
          <m:e>
            <m:r>
              <w:ins w:id="3546" w:author="Tim Tørnes Pedersen" w:date="2021-11-18T18:02:00Z">
                <m:rPr>
                  <m:sty m:val="b"/>
                </m:rPr>
                <w:rPr>
                  <w:rFonts w:ascii="Cambria Math" w:hAnsi="Cambria Math"/>
                </w:rPr>
                <m:t>d</m:t>
              </w:ins>
            </m:r>
          </m:e>
          <m:sub>
            <m:r>
              <w:ins w:id="3547" w:author="Tim Tørnes Pedersen" w:date="2021-11-18T18:02:00Z">
                <w:rPr>
                  <w:rFonts w:ascii="Cambria Math" w:hAnsi="Cambria Math"/>
                </w:rPr>
                <m:t>n</m:t>
              </w:ins>
            </m:r>
            <m:r>
              <w:ins w:id="3548" w:author="Tim Tørnes Pedersen" w:date="2021-11-18T18:02:00Z">
                <m:rPr>
                  <m:sty m:val="p"/>
                </m:rPr>
                <w:rPr>
                  <w:rFonts w:ascii="Cambria Math" w:hAnsi="Cambria Math"/>
                </w:rPr>
                <m:t>,</m:t>
              </w:ins>
            </m:r>
            <m:r>
              <w:ins w:id="3549" w:author="Tim Tørnes Pedersen" w:date="2021-11-18T18:02:00Z">
                <w:rPr>
                  <w:rFonts w:ascii="Cambria Math" w:hAnsi="Cambria Math"/>
                </w:rPr>
                <m:t>t</m:t>
              </w:ins>
            </m:r>
          </m:sub>
        </m:sSub>
      </m:oMath>
      <w:ins w:id="3550" w:author="Tim Tørnes Pedersen" w:date="2021-11-18T18:02:00Z">
        <w:r>
          <w:t xml:space="preserve"> is fulfilled. Energy demand data is taken from the ENTSO-E data portal  and decomposed in industrial and residential demand following the method given in . The incidence matrix describing the line connections is given by </w:t>
        </w:r>
      </w:ins>
      <m:oMath>
        <m:sSub>
          <m:sSubPr>
            <m:ctrlPr>
              <w:ins w:id="3551" w:author="Tim Tørnes Pedersen" w:date="2021-11-18T18:02:00Z">
                <w:rPr>
                  <w:rFonts w:ascii="Cambria Math" w:hAnsi="Cambria Math"/>
                </w:rPr>
              </w:ins>
            </m:ctrlPr>
          </m:sSubPr>
          <m:e>
            <m:r>
              <w:ins w:id="3552" w:author="Tim Tørnes Pedersen" w:date="2021-11-18T18:02:00Z">
                <m:rPr>
                  <m:sty m:val="b"/>
                </m:rPr>
                <w:rPr>
                  <w:rFonts w:ascii="Cambria Math" w:hAnsi="Cambria Math"/>
                </w:rPr>
                <m:t>K</m:t>
              </w:ins>
            </m:r>
          </m:e>
          <m:sub>
            <m:r>
              <w:ins w:id="3553" w:author="Tim Tørnes Pedersen" w:date="2021-11-18T18:02:00Z">
                <w:rPr>
                  <w:rFonts w:ascii="Cambria Math" w:hAnsi="Cambria Math"/>
                </w:rPr>
                <m:t>n</m:t>
              </w:ins>
            </m:r>
            <m:r>
              <w:ins w:id="3554" w:author="Tim Tørnes Pedersen" w:date="2021-11-18T18:02:00Z">
                <m:rPr>
                  <m:sty m:val="p"/>
                </m:rPr>
                <w:rPr>
                  <w:rFonts w:ascii="Cambria Math" w:hAnsi="Cambria Math"/>
                </w:rPr>
                <m:t>,</m:t>
              </w:ins>
            </m:r>
            <m:r>
              <w:ins w:id="3555" w:author="Tim Tørnes Pedersen" w:date="2021-11-18T18:02:00Z">
                <w:rPr>
                  <w:rFonts w:ascii="Cambria Math" w:hAnsi="Cambria Math"/>
                </w:rPr>
                <m:t>l</m:t>
              </w:ins>
            </m:r>
          </m:sub>
        </m:sSub>
      </m:oMath>
      <w:ins w:id="3556" w:author="Tim Tørnes Pedersen" w:date="2021-11-18T18:02:00Z">
        <w:r>
          <w:t xml:space="preserve"> and the hourly power flowing through each line is described as </w:t>
        </w:r>
      </w:ins>
      <m:oMath>
        <m:sSub>
          <m:sSubPr>
            <m:ctrlPr>
              <w:ins w:id="3557" w:author="Tim Tørnes Pedersen" w:date="2021-11-18T18:02:00Z">
                <w:rPr>
                  <w:rFonts w:ascii="Cambria Math" w:hAnsi="Cambria Math"/>
                </w:rPr>
              </w:ins>
            </m:ctrlPr>
          </m:sSubPr>
          <m:e>
            <m:r>
              <w:ins w:id="3558" w:author="Tim Tørnes Pedersen" w:date="2021-11-18T18:02:00Z">
                <m:rPr>
                  <m:sty m:val="b"/>
                </m:rPr>
                <w:rPr>
                  <w:rFonts w:ascii="Cambria Math" w:hAnsi="Cambria Math"/>
                </w:rPr>
                <m:t>f</m:t>
              </w:ins>
            </m:r>
          </m:e>
          <m:sub>
            <m:r>
              <w:ins w:id="3559" w:author="Tim Tørnes Pedersen" w:date="2021-11-18T18:02:00Z">
                <w:rPr>
                  <w:rFonts w:ascii="Cambria Math" w:hAnsi="Cambria Math"/>
                </w:rPr>
                <m:t>l</m:t>
              </w:ins>
            </m:r>
            <m:r>
              <w:ins w:id="3560" w:author="Tim Tørnes Pedersen" w:date="2021-11-18T18:02:00Z">
                <m:rPr>
                  <m:sty m:val="p"/>
                </m:rPr>
                <w:rPr>
                  <w:rFonts w:ascii="Cambria Math" w:hAnsi="Cambria Math"/>
                </w:rPr>
                <m:t>,</m:t>
              </w:ins>
            </m:r>
            <m:r>
              <w:ins w:id="3561" w:author="Tim Tørnes Pedersen" w:date="2021-11-18T18:02:00Z">
                <w:rPr>
                  <w:rFonts w:ascii="Cambria Math" w:hAnsi="Cambria Math"/>
                </w:rPr>
                <m:t>t</m:t>
              </w:ins>
            </m:r>
          </m:sub>
        </m:sSub>
      </m:oMath>
      <w:ins w:id="3562" w:author="Tim Tørnes Pedersen" w:date="2021-11-18T18:02:00Z">
        <w:r>
          <w:t>. The nodal power balance constraint can then be formulated as:</w:t>
        </w:r>
      </w:ins>
    </w:p>
    <w:p w14:paraId="30DA3F43" w14:textId="77777777" w:rsidR="007D446A" w:rsidRDefault="00C81891" w:rsidP="007D446A">
      <w:pPr>
        <w:pStyle w:val="BodyText"/>
        <w:rPr>
          <w:ins w:id="3563" w:author="Tim Tørnes Pedersen" w:date="2021-11-18T18:02:00Z"/>
        </w:rPr>
      </w:pPr>
      <m:oMathPara>
        <m:oMathParaPr>
          <m:jc m:val="center"/>
        </m:oMathParaPr>
        <m:oMath>
          <m:nary>
            <m:naryPr>
              <m:chr m:val="∑"/>
              <m:limLoc m:val="undOvr"/>
              <m:supHide m:val="1"/>
              <m:ctrlPr>
                <w:ins w:id="3564" w:author="Tim Tørnes Pedersen" w:date="2021-11-18T18:02:00Z">
                  <w:rPr>
                    <w:rFonts w:ascii="Cambria Math" w:hAnsi="Cambria Math"/>
                  </w:rPr>
                </w:ins>
              </m:ctrlPr>
            </m:naryPr>
            <m:sub>
              <m:r>
                <w:ins w:id="3565" w:author="Tim Tørnes Pedersen" w:date="2021-11-18T18:02:00Z">
                  <w:rPr>
                    <w:rFonts w:ascii="Cambria Math" w:hAnsi="Cambria Math"/>
                  </w:rPr>
                  <m:t>s</m:t>
                </w:ins>
              </m:r>
            </m:sub>
            <m:sup>
              <m:r>
                <w:ins w:id="3566" w:author="Tim Tørnes Pedersen" w:date="2021-11-18T18:02:00Z">
                  <w:rPr>
                    <w:rFonts w:ascii="Cambria Math" w:hAnsi="Cambria Math"/>
                  </w:rPr>
                  <m:t>​</m:t>
                </w:ins>
              </m:r>
            </m:sup>
            <m:e>
              <m:sSub>
                <m:sSubPr>
                  <m:ctrlPr>
                    <w:ins w:id="3567" w:author="Tim Tørnes Pedersen" w:date="2021-11-18T18:02:00Z">
                      <w:rPr>
                        <w:rFonts w:ascii="Cambria Math" w:hAnsi="Cambria Math"/>
                      </w:rPr>
                    </w:ins>
                  </m:ctrlPr>
                </m:sSubPr>
                <m:e>
                  <m:r>
                    <w:ins w:id="3568" w:author="Tim Tørnes Pedersen" w:date="2021-11-18T18:02:00Z">
                      <m:rPr>
                        <m:sty m:val="b"/>
                      </m:rPr>
                      <w:rPr>
                        <w:rFonts w:ascii="Cambria Math" w:hAnsi="Cambria Math"/>
                      </w:rPr>
                      <m:t>g</m:t>
                    </w:ins>
                  </m:r>
                </m:e>
                <m:sub>
                  <m:r>
                    <w:ins w:id="3569" w:author="Tim Tørnes Pedersen" w:date="2021-11-18T18:02:00Z">
                      <w:rPr>
                        <w:rFonts w:ascii="Cambria Math" w:hAnsi="Cambria Math"/>
                      </w:rPr>
                      <m:t>n</m:t>
                    </w:ins>
                  </m:r>
                  <m:r>
                    <w:ins w:id="3570" w:author="Tim Tørnes Pedersen" w:date="2021-11-18T18:02:00Z">
                      <m:rPr>
                        <m:sty m:val="p"/>
                      </m:rPr>
                      <w:rPr>
                        <w:rFonts w:ascii="Cambria Math" w:hAnsi="Cambria Math"/>
                      </w:rPr>
                      <m:t>,</m:t>
                    </w:ins>
                  </m:r>
                  <m:r>
                    <w:ins w:id="3571" w:author="Tim Tørnes Pedersen" w:date="2021-11-18T18:02:00Z">
                      <w:rPr>
                        <w:rFonts w:ascii="Cambria Math" w:hAnsi="Cambria Math"/>
                      </w:rPr>
                      <m:t>s</m:t>
                    </w:ins>
                  </m:r>
                  <m:r>
                    <w:ins w:id="3572" w:author="Tim Tørnes Pedersen" w:date="2021-11-18T18:02:00Z">
                      <m:rPr>
                        <m:sty m:val="p"/>
                      </m:rPr>
                      <w:rPr>
                        <w:rFonts w:ascii="Cambria Math" w:hAnsi="Cambria Math"/>
                      </w:rPr>
                      <m:t>,</m:t>
                    </w:ins>
                  </m:r>
                  <m:r>
                    <w:ins w:id="3573" w:author="Tim Tørnes Pedersen" w:date="2021-11-18T18:02:00Z">
                      <w:rPr>
                        <w:rFonts w:ascii="Cambria Math" w:hAnsi="Cambria Math"/>
                      </w:rPr>
                      <m:t>t</m:t>
                    </w:ins>
                  </m:r>
                </m:sub>
              </m:sSub>
            </m:e>
          </m:nary>
          <m:r>
            <w:ins w:id="3574" w:author="Tim Tørnes Pedersen" w:date="2021-11-18T18:02:00Z">
              <m:rPr>
                <m:sty m:val="p"/>
              </m:rPr>
              <w:rPr>
                <w:rFonts w:ascii="Cambria Math" w:hAnsi="Cambria Math"/>
              </w:rPr>
              <m:t>-</m:t>
            </w:ins>
          </m:r>
          <m:sSub>
            <m:sSubPr>
              <m:ctrlPr>
                <w:ins w:id="3575" w:author="Tim Tørnes Pedersen" w:date="2021-11-18T18:02:00Z">
                  <w:rPr>
                    <w:rFonts w:ascii="Cambria Math" w:hAnsi="Cambria Math"/>
                  </w:rPr>
                </w:ins>
              </m:ctrlPr>
            </m:sSubPr>
            <m:e>
              <m:r>
                <w:ins w:id="3576" w:author="Tim Tørnes Pedersen" w:date="2021-11-18T18:02:00Z">
                  <m:rPr>
                    <m:sty m:val="b"/>
                  </m:rPr>
                  <w:rPr>
                    <w:rFonts w:ascii="Cambria Math" w:hAnsi="Cambria Math"/>
                  </w:rPr>
                  <m:t>d</m:t>
                </w:ins>
              </m:r>
            </m:e>
            <m:sub>
              <m:r>
                <w:ins w:id="3577" w:author="Tim Tørnes Pedersen" w:date="2021-11-18T18:02:00Z">
                  <w:rPr>
                    <w:rFonts w:ascii="Cambria Math" w:hAnsi="Cambria Math"/>
                  </w:rPr>
                  <m:t>n</m:t>
                </w:ins>
              </m:r>
              <m:r>
                <w:ins w:id="3578" w:author="Tim Tørnes Pedersen" w:date="2021-11-18T18:02:00Z">
                  <m:rPr>
                    <m:sty m:val="p"/>
                  </m:rPr>
                  <w:rPr>
                    <w:rFonts w:ascii="Cambria Math" w:hAnsi="Cambria Math"/>
                  </w:rPr>
                  <m:t>,</m:t>
                </w:ins>
              </m:r>
              <m:r>
                <w:ins w:id="3579" w:author="Tim Tørnes Pedersen" w:date="2021-11-18T18:02:00Z">
                  <w:rPr>
                    <w:rFonts w:ascii="Cambria Math" w:hAnsi="Cambria Math"/>
                  </w:rPr>
                  <m:t>t</m:t>
                </w:ins>
              </m:r>
            </m:sub>
          </m:sSub>
          <m:r>
            <w:ins w:id="3580" w:author="Tim Tørnes Pedersen" w:date="2021-11-18T18:02:00Z">
              <m:rPr>
                <m:sty m:val="p"/>
              </m:rPr>
              <w:rPr>
                <w:rFonts w:ascii="Cambria Math" w:hAnsi="Cambria Math"/>
              </w:rPr>
              <m:t>-</m:t>
            </w:ins>
          </m:r>
          <m:nary>
            <m:naryPr>
              <m:chr m:val="∑"/>
              <m:limLoc m:val="undOvr"/>
              <m:supHide m:val="1"/>
              <m:ctrlPr>
                <w:ins w:id="3581" w:author="Tim Tørnes Pedersen" w:date="2021-11-18T18:02:00Z">
                  <w:rPr>
                    <w:rFonts w:ascii="Cambria Math" w:hAnsi="Cambria Math"/>
                  </w:rPr>
                </w:ins>
              </m:ctrlPr>
            </m:naryPr>
            <m:sub>
              <m:r>
                <w:ins w:id="3582" w:author="Tim Tørnes Pedersen" w:date="2021-11-18T18:02:00Z">
                  <w:rPr>
                    <w:rFonts w:ascii="Cambria Math" w:hAnsi="Cambria Math"/>
                  </w:rPr>
                  <m:t>l</m:t>
                </w:ins>
              </m:r>
            </m:sub>
            <m:sup>
              <m:r>
                <w:ins w:id="3583" w:author="Tim Tørnes Pedersen" w:date="2021-11-18T18:02:00Z">
                  <w:rPr>
                    <w:rFonts w:ascii="Cambria Math" w:hAnsi="Cambria Math"/>
                  </w:rPr>
                  <m:t>​</m:t>
                </w:ins>
              </m:r>
            </m:sup>
            <m:e>
              <m:sSub>
                <m:sSubPr>
                  <m:ctrlPr>
                    <w:ins w:id="3584" w:author="Tim Tørnes Pedersen" w:date="2021-11-18T18:02:00Z">
                      <w:rPr>
                        <w:rFonts w:ascii="Cambria Math" w:hAnsi="Cambria Math"/>
                      </w:rPr>
                    </w:ins>
                  </m:ctrlPr>
                </m:sSubPr>
                <m:e>
                  <m:r>
                    <w:ins w:id="3585" w:author="Tim Tørnes Pedersen" w:date="2021-11-18T18:02:00Z">
                      <m:rPr>
                        <m:sty m:val="b"/>
                      </m:rPr>
                      <w:rPr>
                        <w:rFonts w:ascii="Cambria Math" w:hAnsi="Cambria Math"/>
                      </w:rPr>
                      <m:t>K</m:t>
                    </w:ins>
                  </m:r>
                </m:e>
                <m:sub>
                  <m:r>
                    <w:ins w:id="3586" w:author="Tim Tørnes Pedersen" w:date="2021-11-18T18:02:00Z">
                      <w:rPr>
                        <w:rFonts w:ascii="Cambria Math" w:hAnsi="Cambria Math"/>
                      </w:rPr>
                      <m:t>n</m:t>
                    </w:ins>
                  </m:r>
                  <m:r>
                    <w:ins w:id="3587" w:author="Tim Tørnes Pedersen" w:date="2021-11-18T18:02:00Z">
                      <m:rPr>
                        <m:sty m:val="p"/>
                      </m:rPr>
                      <w:rPr>
                        <w:rFonts w:ascii="Cambria Math" w:hAnsi="Cambria Math"/>
                      </w:rPr>
                      <m:t>,</m:t>
                    </w:ins>
                  </m:r>
                  <m:r>
                    <w:ins w:id="3588" w:author="Tim Tørnes Pedersen" w:date="2021-11-18T18:02:00Z">
                      <w:rPr>
                        <w:rFonts w:ascii="Cambria Math" w:hAnsi="Cambria Math"/>
                      </w:rPr>
                      <m:t>l</m:t>
                    </w:ins>
                  </m:r>
                </m:sub>
              </m:sSub>
            </m:e>
          </m:nary>
          <m:sSub>
            <m:sSubPr>
              <m:ctrlPr>
                <w:ins w:id="3589" w:author="Tim Tørnes Pedersen" w:date="2021-11-18T18:02:00Z">
                  <w:rPr>
                    <w:rFonts w:ascii="Cambria Math" w:hAnsi="Cambria Math"/>
                  </w:rPr>
                </w:ins>
              </m:ctrlPr>
            </m:sSubPr>
            <m:e>
              <m:r>
                <w:ins w:id="3590" w:author="Tim Tørnes Pedersen" w:date="2021-11-18T18:02:00Z">
                  <m:rPr>
                    <m:sty m:val="b"/>
                  </m:rPr>
                  <w:rPr>
                    <w:rFonts w:ascii="Cambria Math" w:hAnsi="Cambria Math"/>
                  </w:rPr>
                  <m:t>f</m:t>
                </w:ins>
              </m:r>
            </m:e>
            <m:sub>
              <m:r>
                <w:ins w:id="3591" w:author="Tim Tørnes Pedersen" w:date="2021-11-18T18:02:00Z">
                  <w:rPr>
                    <w:rFonts w:ascii="Cambria Math" w:hAnsi="Cambria Math"/>
                  </w:rPr>
                  <m:t>l</m:t>
                </w:ins>
              </m:r>
              <m:r>
                <w:ins w:id="3592" w:author="Tim Tørnes Pedersen" w:date="2021-11-18T18:02:00Z">
                  <m:rPr>
                    <m:sty m:val="p"/>
                  </m:rPr>
                  <w:rPr>
                    <w:rFonts w:ascii="Cambria Math" w:hAnsi="Cambria Math"/>
                  </w:rPr>
                  <m:t>,</m:t>
                </w:ins>
              </m:r>
              <m:r>
                <w:ins w:id="3593" w:author="Tim Tørnes Pedersen" w:date="2021-11-18T18:02:00Z">
                  <w:rPr>
                    <w:rFonts w:ascii="Cambria Math" w:hAnsi="Cambria Math"/>
                  </w:rPr>
                  <m:t>t</m:t>
                </w:ins>
              </m:r>
            </m:sub>
          </m:sSub>
          <m:r>
            <w:ins w:id="3594" w:author="Tim Tørnes Pedersen" w:date="2021-11-18T18:02:00Z">
              <m:rPr>
                <m:sty m:val="p"/>
              </m:rPr>
              <w:rPr>
                <w:rFonts w:ascii="Cambria Math" w:hAnsi="Cambria Math"/>
              </w:rPr>
              <m:t>=</m:t>
            </w:ins>
          </m:r>
          <m:r>
            <w:ins w:id="3595" w:author="Tim Tørnes Pedersen" w:date="2021-11-18T18:02:00Z">
              <w:rPr>
                <w:rFonts w:ascii="Cambria Math" w:hAnsi="Cambria Math"/>
              </w:rPr>
              <m:t>0  </m:t>
            </w:ins>
          </m:r>
          <m:r>
            <w:ins w:id="3596" w:author="Tim Tørnes Pedersen" w:date="2021-11-18T18:02:00Z">
              <m:rPr>
                <m:sty m:val="p"/>
              </m:rPr>
              <w:rPr>
                <w:rFonts w:ascii="Cambria Math" w:hAnsi="Cambria Math"/>
              </w:rPr>
              <m:t>∀</m:t>
            </w:ins>
          </m:r>
          <m:r>
            <w:ins w:id="3597" w:author="Tim Tørnes Pedersen" w:date="2021-11-18T18:02:00Z">
              <w:rPr>
                <w:rFonts w:ascii="Cambria Math" w:hAnsi="Cambria Math"/>
              </w:rPr>
              <m:t>n</m:t>
            </w:ins>
          </m:r>
          <m:r>
            <w:ins w:id="3598" w:author="Tim Tørnes Pedersen" w:date="2021-11-18T18:02:00Z">
              <m:rPr>
                <m:sty m:val="p"/>
              </m:rPr>
              <w:rPr>
                <w:rFonts w:ascii="Cambria Math" w:hAnsi="Cambria Math"/>
              </w:rPr>
              <m:t>,</m:t>
            </w:ins>
          </m:r>
          <m:r>
            <w:ins w:id="3599" w:author="Tim Tørnes Pedersen" w:date="2021-11-18T18:02:00Z">
              <w:rPr>
                <w:rFonts w:ascii="Cambria Math" w:hAnsi="Cambria Math"/>
              </w:rPr>
              <m:t>t</m:t>
            </w:ins>
          </m:r>
        </m:oMath>
      </m:oMathPara>
    </w:p>
    <w:p w14:paraId="3FB9B50C" w14:textId="77777777" w:rsidR="007D446A" w:rsidRDefault="007D446A" w:rsidP="007D446A">
      <w:pPr>
        <w:pStyle w:val="FirstParagraph"/>
        <w:rPr>
          <w:ins w:id="3600" w:author="Tim Tørnes Pedersen" w:date="2021-11-18T18:02:00Z"/>
        </w:rPr>
      </w:pPr>
      <w:ins w:id="3601" w:author="Tim Tørnes Pedersen" w:date="2021-11-18T18:02:00Z">
        <w:r>
          <w:t xml:space="preserve">The dispatch of each technology </w:t>
        </w:r>
      </w:ins>
      <m:oMath>
        <m:sSub>
          <m:sSubPr>
            <m:ctrlPr>
              <w:ins w:id="3602" w:author="Tim Tørnes Pedersen" w:date="2021-11-18T18:02:00Z">
                <w:rPr>
                  <w:rFonts w:ascii="Cambria Math" w:hAnsi="Cambria Math"/>
                </w:rPr>
              </w:ins>
            </m:ctrlPr>
          </m:sSubPr>
          <m:e>
            <m:r>
              <w:ins w:id="3603" w:author="Tim Tørnes Pedersen" w:date="2021-11-18T18:02:00Z">
                <m:rPr>
                  <m:sty m:val="b"/>
                </m:rPr>
                <w:rPr>
                  <w:rFonts w:ascii="Cambria Math" w:hAnsi="Cambria Math"/>
                </w:rPr>
                <m:t>g</m:t>
              </w:ins>
            </m:r>
          </m:e>
          <m:sub>
            <m:r>
              <w:ins w:id="3604" w:author="Tim Tørnes Pedersen" w:date="2021-11-18T18:02:00Z">
                <w:rPr>
                  <w:rFonts w:ascii="Cambria Math" w:hAnsi="Cambria Math"/>
                </w:rPr>
                <m:t>n</m:t>
              </w:ins>
            </m:r>
            <m:r>
              <w:ins w:id="3605" w:author="Tim Tørnes Pedersen" w:date="2021-11-18T18:02:00Z">
                <m:rPr>
                  <m:sty m:val="p"/>
                </m:rPr>
                <w:rPr>
                  <w:rFonts w:ascii="Cambria Math" w:hAnsi="Cambria Math"/>
                </w:rPr>
                <m:t>,</m:t>
              </w:ins>
            </m:r>
            <m:r>
              <w:ins w:id="3606" w:author="Tim Tørnes Pedersen" w:date="2021-11-18T18:02:00Z">
                <w:rPr>
                  <w:rFonts w:ascii="Cambria Math" w:hAnsi="Cambria Math"/>
                </w:rPr>
                <m:t>s</m:t>
              </w:ins>
            </m:r>
            <m:r>
              <w:ins w:id="3607" w:author="Tim Tørnes Pedersen" w:date="2021-11-18T18:02:00Z">
                <m:rPr>
                  <m:sty m:val="p"/>
                </m:rPr>
                <w:rPr>
                  <w:rFonts w:ascii="Cambria Math" w:hAnsi="Cambria Math"/>
                </w:rPr>
                <m:t>,</m:t>
              </w:ins>
            </m:r>
            <m:r>
              <w:ins w:id="3608" w:author="Tim Tørnes Pedersen" w:date="2021-11-18T18:02:00Z">
                <w:rPr>
                  <w:rFonts w:ascii="Cambria Math" w:hAnsi="Cambria Math"/>
                </w:rPr>
                <m:t>t</m:t>
              </w:ins>
            </m:r>
          </m:sub>
        </m:sSub>
      </m:oMath>
      <w:ins w:id="3609" w:author="Tim Tørnes Pedersen" w:date="2021-11-18T18:02:00Z">
        <w:r>
          <w:t xml:space="preserve"> is limited by the installed technology capacity </w:t>
        </w:r>
      </w:ins>
      <m:oMath>
        <m:sSub>
          <m:sSubPr>
            <m:ctrlPr>
              <w:ins w:id="3610" w:author="Tim Tørnes Pedersen" w:date="2021-11-18T18:02:00Z">
                <w:rPr>
                  <w:rFonts w:ascii="Cambria Math" w:hAnsi="Cambria Math"/>
                </w:rPr>
              </w:ins>
            </m:ctrlPr>
          </m:sSubPr>
          <m:e>
            <m:r>
              <w:ins w:id="3611" w:author="Tim Tørnes Pedersen" w:date="2021-11-18T18:02:00Z">
                <m:rPr>
                  <m:sty m:val="b"/>
                </m:rPr>
                <w:rPr>
                  <w:rFonts w:ascii="Cambria Math" w:hAnsi="Cambria Math"/>
                </w:rPr>
                <m:t>G</m:t>
              </w:ins>
            </m:r>
          </m:e>
          <m:sub>
            <m:r>
              <w:ins w:id="3612" w:author="Tim Tørnes Pedersen" w:date="2021-11-18T18:02:00Z">
                <w:rPr>
                  <w:rFonts w:ascii="Cambria Math" w:hAnsi="Cambria Math"/>
                </w:rPr>
                <m:t>n</m:t>
              </w:ins>
            </m:r>
            <m:r>
              <w:ins w:id="3613" w:author="Tim Tørnes Pedersen" w:date="2021-11-18T18:02:00Z">
                <m:rPr>
                  <m:sty m:val="p"/>
                </m:rPr>
                <w:rPr>
                  <w:rFonts w:ascii="Cambria Math" w:hAnsi="Cambria Math"/>
                </w:rPr>
                <m:t>,</m:t>
              </w:ins>
            </m:r>
            <m:r>
              <w:ins w:id="3614" w:author="Tim Tørnes Pedersen" w:date="2021-11-18T18:02:00Z">
                <w:rPr>
                  <w:rFonts w:ascii="Cambria Math" w:hAnsi="Cambria Math"/>
                </w:rPr>
                <m:t>s</m:t>
              </w:ins>
            </m:r>
          </m:sub>
        </m:sSub>
      </m:oMath>
      <w:ins w:id="3615" w:author="Tim Tørnes Pedersen" w:date="2021-11-18T18:02:00Z">
        <w:r>
          <w:t xml:space="preserve">. The dispatch of renewable energy generators such as wind and solar are furthermore limited by the hourly capacity factor </w:t>
        </w:r>
      </w:ins>
      <m:oMath>
        <m:sSub>
          <m:sSubPr>
            <m:ctrlPr>
              <w:ins w:id="3616" w:author="Tim Tørnes Pedersen" w:date="2021-11-18T18:02:00Z">
                <w:rPr>
                  <w:rFonts w:ascii="Cambria Math" w:hAnsi="Cambria Math"/>
                </w:rPr>
              </w:ins>
            </m:ctrlPr>
          </m:sSubPr>
          <m:e>
            <m:bar>
              <m:barPr>
                <m:pos m:val="top"/>
                <m:ctrlPr>
                  <w:ins w:id="3617" w:author="Tim Tørnes Pedersen" w:date="2021-11-18T18:02:00Z">
                    <w:rPr>
                      <w:rFonts w:ascii="Cambria Math" w:hAnsi="Cambria Math"/>
                    </w:rPr>
                  </w:ins>
                </m:ctrlPr>
              </m:barPr>
              <m:e>
                <m:r>
                  <w:ins w:id="3618" w:author="Tim Tørnes Pedersen" w:date="2021-11-18T18:02:00Z">
                    <m:rPr>
                      <m:sty m:val="b"/>
                    </m:rPr>
                    <w:rPr>
                      <w:rFonts w:ascii="Cambria Math" w:hAnsi="Cambria Math"/>
                    </w:rPr>
                    <m:t>g</m:t>
                  </w:ins>
                </m:r>
              </m:e>
            </m:bar>
          </m:e>
          <m:sub>
            <m:r>
              <w:ins w:id="3619" w:author="Tim Tørnes Pedersen" w:date="2021-11-18T18:02:00Z">
                <w:rPr>
                  <w:rFonts w:ascii="Cambria Math" w:hAnsi="Cambria Math"/>
                </w:rPr>
                <m:t>n</m:t>
              </w:ins>
            </m:r>
            <m:r>
              <w:ins w:id="3620" w:author="Tim Tørnes Pedersen" w:date="2021-11-18T18:02:00Z">
                <m:rPr>
                  <m:sty m:val="p"/>
                </m:rPr>
                <w:rPr>
                  <w:rFonts w:ascii="Cambria Math" w:hAnsi="Cambria Math"/>
                </w:rPr>
                <m:t>,</m:t>
              </w:ins>
            </m:r>
            <m:r>
              <w:ins w:id="3621" w:author="Tim Tørnes Pedersen" w:date="2021-11-18T18:02:00Z">
                <w:rPr>
                  <w:rFonts w:ascii="Cambria Math" w:hAnsi="Cambria Math"/>
                </w:rPr>
                <m:t>s</m:t>
              </w:ins>
            </m:r>
            <m:r>
              <w:ins w:id="3622" w:author="Tim Tørnes Pedersen" w:date="2021-11-18T18:02:00Z">
                <m:rPr>
                  <m:sty m:val="p"/>
                </m:rPr>
                <w:rPr>
                  <w:rFonts w:ascii="Cambria Math" w:hAnsi="Cambria Math"/>
                </w:rPr>
                <m:t>,</m:t>
              </w:ins>
            </m:r>
            <m:r>
              <w:ins w:id="3623" w:author="Tim Tørnes Pedersen" w:date="2021-11-18T18:02:00Z">
                <w:rPr>
                  <w:rFonts w:ascii="Cambria Math" w:hAnsi="Cambria Math"/>
                </w:rPr>
                <m:t>t</m:t>
              </w:ins>
            </m:r>
          </m:sub>
        </m:sSub>
      </m:oMath>
      <w:ins w:id="3624" w:author="Tim Tørnes Pedersen" w:date="2021-11-18T18:02:00Z">
        <w:r>
          <w:t>. The capacity factor for conventional power plants is 1, whereas it is generated from weather data for the renewable generators. A detailed explanation of the derivation of renewable generation potentials is given in .</w:t>
        </w:r>
      </w:ins>
    </w:p>
    <w:p w14:paraId="526360AE" w14:textId="77777777" w:rsidR="007D446A" w:rsidRDefault="007D446A" w:rsidP="007D446A">
      <w:pPr>
        <w:pStyle w:val="BodyText"/>
        <w:rPr>
          <w:ins w:id="3625" w:author="Tim Tørnes Pedersen" w:date="2021-11-18T18:02:00Z"/>
        </w:rPr>
      </w:pPr>
      <m:oMathPara>
        <m:oMathParaPr>
          <m:jc m:val="center"/>
        </m:oMathParaPr>
        <m:oMath>
          <m:r>
            <w:ins w:id="3626" w:author="Tim Tørnes Pedersen" w:date="2021-11-18T18:02:00Z">
              <w:rPr>
                <w:rFonts w:ascii="Cambria Math" w:hAnsi="Cambria Math"/>
              </w:rPr>
              <m:t>0</m:t>
            </w:ins>
          </m:r>
          <m:r>
            <w:ins w:id="3627" w:author="Tim Tørnes Pedersen" w:date="2021-11-18T18:02:00Z">
              <m:rPr>
                <m:sty m:val="p"/>
              </m:rPr>
              <w:rPr>
                <w:rFonts w:ascii="Cambria Math" w:hAnsi="Cambria Math"/>
              </w:rPr>
              <m:t>≤</m:t>
            </w:ins>
          </m:r>
          <m:sSub>
            <m:sSubPr>
              <m:ctrlPr>
                <w:ins w:id="3628" w:author="Tim Tørnes Pedersen" w:date="2021-11-18T18:02:00Z">
                  <w:rPr>
                    <w:rFonts w:ascii="Cambria Math" w:hAnsi="Cambria Math"/>
                  </w:rPr>
                </w:ins>
              </m:ctrlPr>
            </m:sSubPr>
            <m:e>
              <m:r>
                <w:ins w:id="3629" w:author="Tim Tørnes Pedersen" w:date="2021-11-18T18:02:00Z">
                  <m:rPr>
                    <m:sty m:val="b"/>
                  </m:rPr>
                  <w:rPr>
                    <w:rFonts w:ascii="Cambria Math" w:hAnsi="Cambria Math"/>
                  </w:rPr>
                  <m:t>g</m:t>
                </w:ins>
              </m:r>
            </m:e>
            <m:sub>
              <m:r>
                <w:ins w:id="3630" w:author="Tim Tørnes Pedersen" w:date="2021-11-18T18:02:00Z">
                  <w:rPr>
                    <w:rFonts w:ascii="Cambria Math" w:hAnsi="Cambria Math"/>
                  </w:rPr>
                  <m:t>n</m:t>
                </w:ins>
              </m:r>
              <m:r>
                <w:ins w:id="3631" w:author="Tim Tørnes Pedersen" w:date="2021-11-18T18:02:00Z">
                  <m:rPr>
                    <m:sty m:val="p"/>
                  </m:rPr>
                  <w:rPr>
                    <w:rFonts w:ascii="Cambria Math" w:hAnsi="Cambria Math"/>
                  </w:rPr>
                  <m:t>,</m:t>
                </w:ins>
              </m:r>
              <m:r>
                <w:ins w:id="3632" w:author="Tim Tørnes Pedersen" w:date="2021-11-18T18:02:00Z">
                  <w:rPr>
                    <w:rFonts w:ascii="Cambria Math" w:hAnsi="Cambria Math"/>
                  </w:rPr>
                  <m:t>s</m:t>
                </w:ins>
              </m:r>
              <m:r>
                <w:ins w:id="3633" w:author="Tim Tørnes Pedersen" w:date="2021-11-18T18:02:00Z">
                  <m:rPr>
                    <m:sty m:val="p"/>
                  </m:rPr>
                  <w:rPr>
                    <w:rFonts w:ascii="Cambria Math" w:hAnsi="Cambria Math"/>
                  </w:rPr>
                  <m:t>,</m:t>
                </w:ins>
              </m:r>
              <m:r>
                <w:ins w:id="3634" w:author="Tim Tørnes Pedersen" w:date="2021-11-18T18:02:00Z">
                  <w:rPr>
                    <w:rFonts w:ascii="Cambria Math" w:hAnsi="Cambria Math"/>
                  </w:rPr>
                  <m:t>t</m:t>
                </w:ins>
              </m:r>
            </m:sub>
          </m:sSub>
          <m:r>
            <w:ins w:id="3635" w:author="Tim Tørnes Pedersen" w:date="2021-11-18T18:02:00Z">
              <m:rPr>
                <m:sty m:val="p"/>
              </m:rPr>
              <w:rPr>
                <w:rFonts w:ascii="Cambria Math" w:hAnsi="Cambria Math"/>
              </w:rPr>
              <m:t>≤</m:t>
            </w:ins>
          </m:r>
          <m:sSub>
            <m:sSubPr>
              <m:ctrlPr>
                <w:ins w:id="3636" w:author="Tim Tørnes Pedersen" w:date="2021-11-18T18:02:00Z">
                  <w:rPr>
                    <w:rFonts w:ascii="Cambria Math" w:hAnsi="Cambria Math"/>
                  </w:rPr>
                </w:ins>
              </m:ctrlPr>
            </m:sSubPr>
            <m:e>
              <m:bar>
                <m:barPr>
                  <m:pos m:val="top"/>
                  <m:ctrlPr>
                    <w:ins w:id="3637" w:author="Tim Tørnes Pedersen" w:date="2021-11-18T18:02:00Z">
                      <w:rPr>
                        <w:rFonts w:ascii="Cambria Math" w:hAnsi="Cambria Math"/>
                      </w:rPr>
                    </w:ins>
                  </m:ctrlPr>
                </m:barPr>
                <m:e>
                  <m:r>
                    <w:ins w:id="3638" w:author="Tim Tørnes Pedersen" w:date="2021-11-18T18:02:00Z">
                      <m:rPr>
                        <m:sty m:val="b"/>
                      </m:rPr>
                      <w:rPr>
                        <w:rFonts w:ascii="Cambria Math" w:hAnsi="Cambria Math"/>
                      </w:rPr>
                      <m:t>g</m:t>
                    </w:ins>
                  </m:r>
                </m:e>
              </m:bar>
            </m:e>
            <m:sub>
              <m:r>
                <w:ins w:id="3639" w:author="Tim Tørnes Pedersen" w:date="2021-11-18T18:02:00Z">
                  <w:rPr>
                    <w:rFonts w:ascii="Cambria Math" w:hAnsi="Cambria Math"/>
                  </w:rPr>
                  <m:t>n</m:t>
                </w:ins>
              </m:r>
              <m:r>
                <w:ins w:id="3640" w:author="Tim Tørnes Pedersen" w:date="2021-11-18T18:02:00Z">
                  <m:rPr>
                    <m:sty m:val="p"/>
                  </m:rPr>
                  <w:rPr>
                    <w:rFonts w:ascii="Cambria Math" w:hAnsi="Cambria Math"/>
                  </w:rPr>
                  <m:t>,</m:t>
                </w:ins>
              </m:r>
              <m:r>
                <w:ins w:id="3641" w:author="Tim Tørnes Pedersen" w:date="2021-11-18T18:02:00Z">
                  <w:rPr>
                    <w:rFonts w:ascii="Cambria Math" w:hAnsi="Cambria Math"/>
                  </w:rPr>
                  <m:t>s</m:t>
                </w:ins>
              </m:r>
              <m:r>
                <w:ins w:id="3642" w:author="Tim Tørnes Pedersen" w:date="2021-11-18T18:02:00Z">
                  <m:rPr>
                    <m:sty m:val="p"/>
                  </m:rPr>
                  <w:rPr>
                    <w:rFonts w:ascii="Cambria Math" w:hAnsi="Cambria Math"/>
                  </w:rPr>
                  <m:t>,</m:t>
                </w:ins>
              </m:r>
              <m:r>
                <w:ins w:id="3643" w:author="Tim Tørnes Pedersen" w:date="2021-11-18T18:02:00Z">
                  <w:rPr>
                    <w:rFonts w:ascii="Cambria Math" w:hAnsi="Cambria Math"/>
                  </w:rPr>
                  <m:t>t</m:t>
                </w:ins>
              </m:r>
            </m:sub>
          </m:sSub>
          <m:sSub>
            <m:sSubPr>
              <m:ctrlPr>
                <w:ins w:id="3644" w:author="Tim Tørnes Pedersen" w:date="2021-11-18T18:02:00Z">
                  <w:rPr>
                    <w:rFonts w:ascii="Cambria Math" w:hAnsi="Cambria Math"/>
                  </w:rPr>
                </w:ins>
              </m:ctrlPr>
            </m:sSubPr>
            <m:e>
              <m:r>
                <w:ins w:id="3645" w:author="Tim Tørnes Pedersen" w:date="2021-11-18T18:02:00Z">
                  <m:rPr>
                    <m:sty m:val="b"/>
                  </m:rPr>
                  <w:rPr>
                    <w:rFonts w:ascii="Cambria Math" w:hAnsi="Cambria Math"/>
                  </w:rPr>
                  <m:t>G</m:t>
                </w:ins>
              </m:r>
            </m:e>
            <m:sub>
              <m:r>
                <w:ins w:id="3646" w:author="Tim Tørnes Pedersen" w:date="2021-11-18T18:02:00Z">
                  <w:rPr>
                    <w:rFonts w:ascii="Cambria Math" w:hAnsi="Cambria Math"/>
                  </w:rPr>
                  <m:t>n</m:t>
                </w:ins>
              </m:r>
              <m:r>
                <w:ins w:id="3647" w:author="Tim Tørnes Pedersen" w:date="2021-11-18T18:02:00Z">
                  <m:rPr>
                    <m:sty m:val="p"/>
                  </m:rPr>
                  <w:rPr>
                    <w:rFonts w:ascii="Cambria Math" w:hAnsi="Cambria Math"/>
                  </w:rPr>
                  <m:t>,</m:t>
                </w:ins>
              </m:r>
              <m:r>
                <w:ins w:id="3648" w:author="Tim Tørnes Pedersen" w:date="2021-11-18T18:02:00Z">
                  <w:rPr>
                    <w:rFonts w:ascii="Cambria Math" w:hAnsi="Cambria Math"/>
                  </w:rPr>
                  <m:t>s</m:t>
                </w:ins>
              </m:r>
            </m:sub>
          </m:sSub>
          <m:r>
            <w:ins w:id="3649" w:author="Tim Tørnes Pedersen" w:date="2021-11-18T18:02:00Z">
              <w:rPr>
                <w:rFonts w:ascii="Cambria Math" w:hAnsi="Cambria Math"/>
              </w:rPr>
              <m:t> </m:t>
            </w:ins>
          </m:r>
          <m:r>
            <w:ins w:id="3650" w:author="Tim Tørnes Pedersen" w:date="2021-11-18T18:02:00Z">
              <m:rPr>
                <m:sty m:val="p"/>
              </m:rPr>
              <w:rPr>
                <w:rFonts w:ascii="Cambria Math" w:hAnsi="Cambria Math"/>
              </w:rPr>
              <m:t>∀</m:t>
            </w:ins>
          </m:r>
          <m:r>
            <w:ins w:id="3651" w:author="Tim Tørnes Pedersen" w:date="2021-11-18T18:02:00Z">
              <w:rPr>
                <w:rFonts w:ascii="Cambria Math" w:hAnsi="Cambria Math"/>
              </w:rPr>
              <m:t>n</m:t>
            </w:ins>
          </m:r>
          <m:r>
            <w:ins w:id="3652" w:author="Tim Tørnes Pedersen" w:date="2021-11-18T18:02:00Z">
              <m:rPr>
                <m:sty m:val="p"/>
              </m:rPr>
              <w:rPr>
                <w:rFonts w:ascii="Cambria Math" w:hAnsi="Cambria Math"/>
              </w:rPr>
              <m:t>,</m:t>
            </w:ins>
          </m:r>
          <m:r>
            <w:ins w:id="3653" w:author="Tim Tørnes Pedersen" w:date="2021-11-18T18:02:00Z">
              <w:rPr>
                <w:rFonts w:ascii="Cambria Math" w:hAnsi="Cambria Math"/>
              </w:rPr>
              <m:t>s</m:t>
            </w:ins>
          </m:r>
          <m:r>
            <w:ins w:id="3654" w:author="Tim Tørnes Pedersen" w:date="2021-11-18T18:02:00Z">
              <m:rPr>
                <m:sty m:val="p"/>
              </m:rPr>
              <w:rPr>
                <w:rFonts w:ascii="Cambria Math" w:hAnsi="Cambria Math"/>
              </w:rPr>
              <m:t>,</m:t>
            </w:ins>
          </m:r>
          <m:r>
            <w:ins w:id="3655" w:author="Tim Tørnes Pedersen" w:date="2021-11-18T18:02:00Z">
              <w:rPr>
                <w:rFonts w:ascii="Cambria Math" w:hAnsi="Cambria Math"/>
              </w:rPr>
              <m:t>t</m:t>
            </w:ins>
          </m:r>
        </m:oMath>
      </m:oMathPara>
    </w:p>
    <w:p w14:paraId="4980CC73" w14:textId="77777777" w:rsidR="007D446A" w:rsidRDefault="007D446A" w:rsidP="007D446A">
      <w:pPr>
        <w:pStyle w:val="FirstParagraph"/>
        <w:rPr>
          <w:ins w:id="3656" w:author="Tim Tørnes Pedersen" w:date="2021-11-18T18:02:00Z"/>
        </w:rPr>
      </w:pPr>
      <w:ins w:id="3657" w:author="Tim Tørnes Pedersen" w:date="2021-11-18T18:02:00Z">
        <w:r>
          <w:t xml:space="preserve">Similarly, the power </w:t>
        </w:r>
      </w:ins>
      <m:oMath>
        <m:sSub>
          <m:sSubPr>
            <m:ctrlPr>
              <w:ins w:id="3658" w:author="Tim Tørnes Pedersen" w:date="2021-11-18T18:02:00Z">
                <w:rPr>
                  <w:rFonts w:ascii="Cambria Math" w:hAnsi="Cambria Math"/>
                </w:rPr>
              </w:ins>
            </m:ctrlPr>
          </m:sSubPr>
          <m:e>
            <m:r>
              <w:ins w:id="3659" w:author="Tim Tørnes Pedersen" w:date="2021-11-18T18:02:00Z">
                <m:rPr>
                  <m:sty m:val="b"/>
                </m:rPr>
                <w:rPr>
                  <w:rFonts w:ascii="Cambria Math" w:hAnsi="Cambria Math"/>
                </w:rPr>
                <m:t>f</m:t>
              </w:ins>
            </m:r>
          </m:e>
          <m:sub>
            <m:r>
              <w:ins w:id="3660" w:author="Tim Tørnes Pedersen" w:date="2021-11-18T18:02:00Z">
                <w:rPr>
                  <w:rFonts w:ascii="Cambria Math" w:hAnsi="Cambria Math"/>
                </w:rPr>
                <m:t>l</m:t>
              </w:ins>
            </m:r>
            <m:r>
              <w:ins w:id="3661" w:author="Tim Tørnes Pedersen" w:date="2021-11-18T18:02:00Z">
                <m:rPr>
                  <m:sty m:val="p"/>
                </m:rPr>
                <w:rPr>
                  <w:rFonts w:ascii="Cambria Math" w:hAnsi="Cambria Math"/>
                </w:rPr>
                <m:t>,</m:t>
              </w:ins>
            </m:r>
            <m:r>
              <w:ins w:id="3662" w:author="Tim Tørnes Pedersen" w:date="2021-11-18T18:02:00Z">
                <w:rPr>
                  <w:rFonts w:ascii="Cambria Math" w:hAnsi="Cambria Math"/>
                </w:rPr>
                <m:t>t</m:t>
              </w:ins>
            </m:r>
          </m:sub>
        </m:sSub>
      </m:oMath>
      <w:ins w:id="3663" w:author="Tim Tørnes Pedersen" w:date="2021-11-18T18:02:00Z">
        <w:r>
          <w:t xml:space="preserve"> flowing through the transmission lines is also limited by the installed capacity. As the direction of the transmission is without significance it is the absolute transmission </w:t>
        </w:r>
      </w:ins>
      <m:oMath>
        <m:d>
          <m:dPr>
            <m:begChr m:val="|"/>
            <m:endChr m:val="|"/>
            <m:ctrlPr>
              <w:ins w:id="3664" w:author="Tim Tørnes Pedersen" w:date="2021-11-18T18:02:00Z">
                <w:rPr>
                  <w:rFonts w:ascii="Cambria Math" w:hAnsi="Cambria Math"/>
                </w:rPr>
              </w:ins>
            </m:ctrlPr>
          </m:dPr>
          <m:e>
            <m:sSub>
              <m:sSubPr>
                <m:ctrlPr>
                  <w:ins w:id="3665" w:author="Tim Tørnes Pedersen" w:date="2021-11-18T18:02:00Z">
                    <w:rPr>
                      <w:rFonts w:ascii="Cambria Math" w:hAnsi="Cambria Math"/>
                    </w:rPr>
                  </w:ins>
                </m:ctrlPr>
              </m:sSubPr>
              <m:e>
                <m:r>
                  <w:ins w:id="3666" w:author="Tim Tørnes Pedersen" w:date="2021-11-18T18:02:00Z">
                    <m:rPr>
                      <m:sty m:val="b"/>
                    </m:rPr>
                    <w:rPr>
                      <w:rFonts w:ascii="Cambria Math" w:hAnsi="Cambria Math"/>
                    </w:rPr>
                    <m:t>f</m:t>
                  </w:ins>
                </m:r>
              </m:e>
              <m:sub>
                <m:r>
                  <w:ins w:id="3667" w:author="Tim Tørnes Pedersen" w:date="2021-11-18T18:02:00Z">
                    <w:rPr>
                      <w:rFonts w:ascii="Cambria Math" w:hAnsi="Cambria Math"/>
                    </w:rPr>
                    <m:t>l</m:t>
                  </w:ins>
                </m:r>
                <m:r>
                  <w:ins w:id="3668" w:author="Tim Tørnes Pedersen" w:date="2021-11-18T18:02:00Z">
                    <m:rPr>
                      <m:sty m:val="p"/>
                    </m:rPr>
                    <w:rPr>
                      <w:rFonts w:ascii="Cambria Math" w:hAnsi="Cambria Math"/>
                    </w:rPr>
                    <m:t>,</m:t>
                  </w:ins>
                </m:r>
                <m:r>
                  <w:ins w:id="3669" w:author="Tim Tørnes Pedersen" w:date="2021-11-18T18:02:00Z">
                    <w:rPr>
                      <w:rFonts w:ascii="Cambria Math" w:hAnsi="Cambria Math"/>
                    </w:rPr>
                    <m:t>t</m:t>
                  </w:ins>
                </m:r>
              </m:sub>
            </m:sSub>
          </m:e>
        </m:d>
      </m:oMath>
      <w:ins w:id="3670" w:author="Tim Tørnes Pedersen" w:date="2021-11-18T18:02:00Z">
        <w:r>
          <w:t xml:space="preserve"> that is limited.</w:t>
        </w:r>
      </w:ins>
    </w:p>
    <w:p w14:paraId="6D303E6D" w14:textId="77777777" w:rsidR="007D446A" w:rsidRDefault="00C81891" w:rsidP="007D446A">
      <w:pPr>
        <w:pStyle w:val="BodyText"/>
        <w:rPr>
          <w:ins w:id="3671" w:author="Tim Tørnes Pedersen" w:date="2021-11-18T18:02:00Z"/>
        </w:rPr>
      </w:pPr>
      <m:oMathPara>
        <m:oMathParaPr>
          <m:jc m:val="center"/>
        </m:oMathParaPr>
        <m:oMath>
          <m:d>
            <m:dPr>
              <m:begChr m:val="|"/>
              <m:endChr m:val="|"/>
              <m:ctrlPr>
                <w:ins w:id="3672" w:author="Tim Tørnes Pedersen" w:date="2021-11-18T18:02:00Z">
                  <w:rPr>
                    <w:rFonts w:ascii="Cambria Math" w:hAnsi="Cambria Math"/>
                  </w:rPr>
                </w:ins>
              </m:ctrlPr>
            </m:dPr>
            <m:e>
              <m:sSub>
                <m:sSubPr>
                  <m:ctrlPr>
                    <w:ins w:id="3673" w:author="Tim Tørnes Pedersen" w:date="2021-11-18T18:02:00Z">
                      <w:rPr>
                        <w:rFonts w:ascii="Cambria Math" w:hAnsi="Cambria Math"/>
                      </w:rPr>
                    </w:ins>
                  </m:ctrlPr>
                </m:sSubPr>
                <m:e>
                  <m:r>
                    <w:ins w:id="3674" w:author="Tim Tørnes Pedersen" w:date="2021-11-18T18:02:00Z">
                      <m:rPr>
                        <m:sty m:val="b"/>
                      </m:rPr>
                      <w:rPr>
                        <w:rFonts w:ascii="Cambria Math" w:hAnsi="Cambria Math"/>
                      </w:rPr>
                      <m:t>f</m:t>
                    </w:ins>
                  </m:r>
                </m:e>
                <m:sub>
                  <m:r>
                    <w:ins w:id="3675" w:author="Tim Tørnes Pedersen" w:date="2021-11-18T18:02:00Z">
                      <w:rPr>
                        <w:rFonts w:ascii="Cambria Math" w:hAnsi="Cambria Math"/>
                      </w:rPr>
                      <m:t>l</m:t>
                    </w:ins>
                  </m:r>
                  <m:r>
                    <w:ins w:id="3676" w:author="Tim Tørnes Pedersen" w:date="2021-11-18T18:02:00Z">
                      <m:rPr>
                        <m:sty m:val="p"/>
                      </m:rPr>
                      <w:rPr>
                        <w:rFonts w:ascii="Cambria Math" w:hAnsi="Cambria Math"/>
                      </w:rPr>
                      <m:t>,</m:t>
                    </w:ins>
                  </m:r>
                  <m:r>
                    <w:ins w:id="3677" w:author="Tim Tørnes Pedersen" w:date="2021-11-18T18:02:00Z">
                      <w:rPr>
                        <w:rFonts w:ascii="Cambria Math" w:hAnsi="Cambria Math"/>
                      </w:rPr>
                      <m:t>t</m:t>
                    </w:ins>
                  </m:r>
                </m:sub>
              </m:sSub>
            </m:e>
          </m:d>
          <m:r>
            <w:ins w:id="3678" w:author="Tim Tørnes Pedersen" w:date="2021-11-18T18:02:00Z">
              <m:rPr>
                <m:sty m:val="p"/>
              </m:rPr>
              <w:rPr>
                <w:rFonts w:ascii="Cambria Math" w:hAnsi="Cambria Math"/>
              </w:rPr>
              <m:t>≤</m:t>
            </w:ins>
          </m:r>
          <m:sSub>
            <m:sSubPr>
              <m:ctrlPr>
                <w:ins w:id="3679" w:author="Tim Tørnes Pedersen" w:date="2021-11-18T18:02:00Z">
                  <w:rPr>
                    <w:rFonts w:ascii="Cambria Math" w:hAnsi="Cambria Math"/>
                  </w:rPr>
                </w:ins>
              </m:ctrlPr>
            </m:sSubPr>
            <m:e>
              <m:r>
                <w:ins w:id="3680" w:author="Tim Tørnes Pedersen" w:date="2021-11-18T18:02:00Z">
                  <m:rPr>
                    <m:sty m:val="b"/>
                  </m:rPr>
                  <w:rPr>
                    <w:rFonts w:ascii="Cambria Math" w:hAnsi="Cambria Math"/>
                  </w:rPr>
                  <m:t>F</m:t>
                </w:ins>
              </m:r>
            </m:e>
            <m:sub>
              <m:r>
                <w:ins w:id="3681" w:author="Tim Tørnes Pedersen" w:date="2021-11-18T18:02:00Z">
                  <w:rPr>
                    <w:rFonts w:ascii="Cambria Math" w:hAnsi="Cambria Math"/>
                  </w:rPr>
                  <m:t>l</m:t>
                </w:ins>
              </m:r>
            </m:sub>
          </m:sSub>
          <m:r>
            <w:ins w:id="3682" w:author="Tim Tørnes Pedersen" w:date="2021-11-18T18:02:00Z">
              <w:rPr>
                <w:rFonts w:ascii="Cambria Math" w:hAnsi="Cambria Math"/>
              </w:rPr>
              <m:t> </m:t>
            </w:ins>
          </m:r>
          <m:r>
            <w:ins w:id="3683" w:author="Tim Tørnes Pedersen" w:date="2021-11-18T18:02:00Z">
              <m:rPr>
                <m:sty m:val="p"/>
              </m:rPr>
              <w:rPr>
                <w:rFonts w:ascii="Cambria Math" w:hAnsi="Cambria Math"/>
              </w:rPr>
              <m:t>∀</m:t>
            </w:ins>
          </m:r>
          <m:r>
            <w:ins w:id="3684" w:author="Tim Tørnes Pedersen" w:date="2021-11-18T18:02:00Z">
              <w:rPr>
                <w:rFonts w:ascii="Cambria Math" w:hAnsi="Cambria Math"/>
              </w:rPr>
              <m:t>l</m:t>
            </w:ins>
          </m:r>
          <m:r>
            <w:ins w:id="3685" w:author="Tim Tørnes Pedersen" w:date="2021-11-18T18:02:00Z">
              <m:rPr>
                <m:sty m:val="p"/>
              </m:rPr>
              <w:rPr>
                <w:rFonts w:ascii="Cambria Math" w:hAnsi="Cambria Math"/>
              </w:rPr>
              <m:t>,</m:t>
            </w:ins>
          </m:r>
          <m:r>
            <w:ins w:id="3686" w:author="Tim Tørnes Pedersen" w:date="2021-11-18T18:02:00Z">
              <w:rPr>
                <w:rFonts w:ascii="Cambria Math" w:hAnsi="Cambria Math"/>
              </w:rPr>
              <m:t>t</m:t>
            </w:ins>
          </m:r>
        </m:oMath>
      </m:oMathPara>
    </w:p>
    <w:p w14:paraId="6ED7D5F4" w14:textId="77777777" w:rsidR="007D446A" w:rsidRDefault="007D446A" w:rsidP="007D446A">
      <w:pPr>
        <w:pStyle w:val="FirstParagraph"/>
        <w:rPr>
          <w:ins w:id="3687" w:author="Tim Tørnes Pedersen" w:date="2021-11-18T18:02:00Z"/>
        </w:rPr>
      </w:pPr>
      <w:ins w:id="3688" w:author="Tim Tørnes Pedersen" w:date="2021-11-18T18:02:00Z">
        <w:r>
          <w:t xml:space="preserve">The maximum capacity allowed for each technology is determined by geographical potentials available </w:t>
        </w:r>
      </w:ins>
      <m:oMath>
        <m:sSubSup>
          <m:sSubSupPr>
            <m:ctrlPr>
              <w:ins w:id="3689" w:author="Tim Tørnes Pedersen" w:date="2021-11-18T18:02:00Z">
                <w:rPr>
                  <w:rFonts w:ascii="Cambria Math" w:hAnsi="Cambria Math"/>
                </w:rPr>
              </w:ins>
            </m:ctrlPr>
          </m:sSubSupPr>
          <m:e>
            <m:r>
              <w:ins w:id="3690" w:author="Tim Tørnes Pedersen" w:date="2021-11-18T18:02:00Z">
                <m:rPr>
                  <m:sty m:val="b"/>
                </m:rPr>
                <w:rPr>
                  <w:rFonts w:ascii="Cambria Math" w:hAnsi="Cambria Math"/>
                </w:rPr>
                <m:t>G</m:t>
              </w:ins>
            </m:r>
          </m:e>
          <m:sub>
            <m:r>
              <w:ins w:id="3691" w:author="Tim Tørnes Pedersen" w:date="2021-11-18T18:02:00Z">
                <w:rPr>
                  <w:rFonts w:ascii="Cambria Math" w:hAnsi="Cambria Math"/>
                </w:rPr>
                <m:t>n</m:t>
              </w:ins>
            </m:r>
            <m:r>
              <w:ins w:id="3692" w:author="Tim Tørnes Pedersen" w:date="2021-11-18T18:02:00Z">
                <m:rPr>
                  <m:sty m:val="p"/>
                </m:rPr>
                <w:rPr>
                  <w:rFonts w:ascii="Cambria Math" w:hAnsi="Cambria Math"/>
                </w:rPr>
                <m:t>,</m:t>
              </w:ins>
            </m:r>
            <m:r>
              <w:ins w:id="3693" w:author="Tim Tørnes Pedersen" w:date="2021-11-18T18:02:00Z">
                <w:rPr>
                  <w:rFonts w:ascii="Cambria Math" w:hAnsi="Cambria Math"/>
                </w:rPr>
                <m:t>s</m:t>
              </w:ins>
            </m:r>
          </m:sub>
          <m:sup>
            <m:r>
              <w:ins w:id="3694" w:author="Tim Tørnes Pedersen" w:date="2021-11-18T18:02:00Z">
                <w:rPr>
                  <w:rFonts w:ascii="Cambria Math" w:hAnsi="Cambria Math"/>
                </w:rPr>
                <m:t>max</m:t>
              </w:ins>
            </m:r>
          </m:sup>
        </m:sSubSup>
      </m:oMath>
      <w:ins w:id="3695" w:author="Tim Tørnes Pedersen" w:date="2021-11-18T18:02:00Z">
        <w:r>
          <w:t>.</w:t>
        </w:r>
      </w:ins>
    </w:p>
    <w:p w14:paraId="6937E34E" w14:textId="77777777" w:rsidR="007D446A" w:rsidRDefault="007D446A" w:rsidP="007D446A">
      <w:pPr>
        <w:pStyle w:val="BodyText"/>
        <w:rPr>
          <w:ins w:id="3696" w:author="Tim Tørnes Pedersen" w:date="2021-11-18T18:02:00Z"/>
        </w:rPr>
      </w:pPr>
      <m:oMathPara>
        <m:oMathParaPr>
          <m:jc m:val="center"/>
        </m:oMathParaPr>
        <m:oMath>
          <m:r>
            <w:ins w:id="3697" w:author="Tim Tørnes Pedersen" w:date="2021-11-18T18:02:00Z">
              <w:rPr>
                <w:rFonts w:ascii="Cambria Math" w:hAnsi="Cambria Math"/>
              </w:rPr>
              <m:t>0</m:t>
            </w:ins>
          </m:r>
          <m:r>
            <w:ins w:id="3698" w:author="Tim Tørnes Pedersen" w:date="2021-11-18T18:02:00Z">
              <m:rPr>
                <m:sty m:val="p"/>
              </m:rPr>
              <w:rPr>
                <w:rFonts w:ascii="Cambria Math" w:hAnsi="Cambria Math"/>
              </w:rPr>
              <m:t>≤</m:t>
            </w:ins>
          </m:r>
          <m:sSub>
            <m:sSubPr>
              <m:ctrlPr>
                <w:ins w:id="3699" w:author="Tim Tørnes Pedersen" w:date="2021-11-18T18:02:00Z">
                  <w:rPr>
                    <w:rFonts w:ascii="Cambria Math" w:hAnsi="Cambria Math"/>
                  </w:rPr>
                </w:ins>
              </m:ctrlPr>
            </m:sSubPr>
            <m:e>
              <m:r>
                <w:ins w:id="3700" w:author="Tim Tørnes Pedersen" w:date="2021-11-18T18:02:00Z">
                  <m:rPr>
                    <m:sty m:val="b"/>
                  </m:rPr>
                  <w:rPr>
                    <w:rFonts w:ascii="Cambria Math" w:hAnsi="Cambria Math"/>
                  </w:rPr>
                  <m:t>G</m:t>
                </w:ins>
              </m:r>
            </m:e>
            <m:sub>
              <m:r>
                <w:ins w:id="3701" w:author="Tim Tørnes Pedersen" w:date="2021-11-18T18:02:00Z">
                  <w:rPr>
                    <w:rFonts w:ascii="Cambria Math" w:hAnsi="Cambria Math"/>
                  </w:rPr>
                  <m:t>n</m:t>
                </w:ins>
              </m:r>
              <m:r>
                <w:ins w:id="3702" w:author="Tim Tørnes Pedersen" w:date="2021-11-18T18:02:00Z">
                  <m:rPr>
                    <m:sty m:val="p"/>
                  </m:rPr>
                  <w:rPr>
                    <w:rFonts w:ascii="Cambria Math" w:hAnsi="Cambria Math"/>
                  </w:rPr>
                  <m:t>,</m:t>
                </w:ins>
              </m:r>
              <m:r>
                <w:ins w:id="3703" w:author="Tim Tørnes Pedersen" w:date="2021-11-18T18:02:00Z">
                  <w:rPr>
                    <w:rFonts w:ascii="Cambria Math" w:hAnsi="Cambria Math"/>
                  </w:rPr>
                  <m:t>s</m:t>
                </w:ins>
              </m:r>
            </m:sub>
          </m:sSub>
          <m:r>
            <w:ins w:id="3704" w:author="Tim Tørnes Pedersen" w:date="2021-11-18T18:02:00Z">
              <m:rPr>
                <m:sty m:val="p"/>
              </m:rPr>
              <w:rPr>
                <w:rFonts w:ascii="Cambria Math" w:hAnsi="Cambria Math"/>
              </w:rPr>
              <m:t>≤</m:t>
            </w:ins>
          </m:r>
          <m:sSubSup>
            <m:sSubSupPr>
              <m:ctrlPr>
                <w:ins w:id="3705" w:author="Tim Tørnes Pedersen" w:date="2021-11-18T18:02:00Z">
                  <w:rPr>
                    <w:rFonts w:ascii="Cambria Math" w:hAnsi="Cambria Math"/>
                  </w:rPr>
                </w:ins>
              </m:ctrlPr>
            </m:sSubSupPr>
            <m:e>
              <m:r>
                <w:ins w:id="3706" w:author="Tim Tørnes Pedersen" w:date="2021-11-18T18:02:00Z">
                  <m:rPr>
                    <m:sty m:val="b"/>
                  </m:rPr>
                  <w:rPr>
                    <w:rFonts w:ascii="Cambria Math" w:hAnsi="Cambria Math"/>
                  </w:rPr>
                  <m:t>G</m:t>
                </w:ins>
              </m:r>
            </m:e>
            <m:sub>
              <m:r>
                <w:ins w:id="3707" w:author="Tim Tørnes Pedersen" w:date="2021-11-18T18:02:00Z">
                  <w:rPr>
                    <w:rFonts w:ascii="Cambria Math" w:hAnsi="Cambria Math"/>
                  </w:rPr>
                  <m:t>n</m:t>
                </w:ins>
              </m:r>
              <m:r>
                <w:ins w:id="3708" w:author="Tim Tørnes Pedersen" w:date="2021-11-18T18:02:00Z">
                  <m:rPr>
                    <m:sty m:val="p"/>
                  </m:rPr>
                  <w:rPr>
                    <w:rFonts w:ascii="Cambria Math" w:hAnsi="Cambria Math"/>
                  </w:rPr>
                  <m:t>,</m:t>
                </w:ins>
              </m:r>
              <m:r>
                <w:ins w:id="3709" w:author="Tim Tørnes Pedersen" w:date="2021-11-18T18:02:00Z">
                  <w:rPr>
                    <w:rFonts w:ascii="Cambria Math" w:hAnsi="Cambria Math"/>
                  </w:rPr>
                  <m:t>s</m:t>
                </w:ins>
              </m:r>
            </m:sub>
            <m:sup>
              <m:r>
                <w:ins w:id="3710" w:author="Tim Tørnes Pedersen" w:date="2021-11-18T18:02:00Z">
                  <w:rPr>
                    <w:rFonts w:ascii="Cambria Math" w:hAnsi="Cambria Math"/>
                  </w:rPr>
                  <m:t>max</m:t>
                </w:ins>
              </m:r>
            </m:sup>
          </m:sSubSup>
          <m:r>
            <w:ins w:id="3711" w:author="Tim Tørnes Pedersen" w:date="2021-11-18T18:02:00Z">
              <w:rPr>
                <w:rFonts w:ascii="Cambria Math" w:hAnsi="Cambria Math"/>
              </w:rPr>
              <m:t> </m:t>
            </w:ins>
          </m:r>
          <m:r>
            <w:ins w:id="3712" w:author="Tim Tørnes Pedersen" w:date="2021-11-18T18:02:00Z">
              <m:rPr>
                <m:sty m:val="p"/>
              </m:rPr>
              <w:rPr>
                <w:rFonts w:ascii="Cambria Math" w:hAnsi="Cambria Math"/>
              </w:rPr>
              <m:t>∀</m:t>
            </w:ins>
          </m:r>
          <m:r>
            <w:ins w:id="3713" w:author="Tim Tørnes Pedersen" w:date="2021-11-18T18:02:00Z">
              <w:rPr>
                <w:rFonts w:ascii="Cambria Math" w:hAnsi="Cambria Math"/>
              </w:rPr>
              <m:t>n</m:t>
            </w:ins>
          </m:r>
          <m:r>
            <w:ins w:id="3714" w:author="Tim Tørnes Pedersen" w:date="2021-11-18T18:02:00Z">
              <m:rPr>
                <m:sty m:val="p"/>
              </m:rPr>
              <w:rPr>
                <w:rFonts w:ascii="Cambria Math" w:hAnsi="Cambria Math"/>
              </w:rPr>
              <m:t>,</m:t>
            </w:ins>
          </m:r>
          <m:r>
            <w:ins w:id="3715" w:author="Tim Tørnes Pedersen" w:date="2021-11-18T18:02:00Z">
              <w:rPr>
                <w:rFonts w:ascii="Cambria Math" w:hAnsi="Cambria Math"/>
              </w:rPr>
              <m:t>s</m:t>
            </w:ins>
          </m:r>
        </m:oMath>
      </m:oMathPara>
    </w:p>
    <w:p w14:paraId="2018164F" w14:textId="77777777" w:rsidR="007D446A" w:rsidRDefault="007D446A" w:rsidP="007D446A">
      <w:pPr>
        <w:pStyle w:val="FirstParagraph"/>
        <w:rPr>
          <w:ins w:id="3716" w:author="Tim Tørnes Pedersen" w:date="2021-11-18T18:02:00Z"/>
        </w:rPr>
      </w:pPr>
      <w:ins w:id="3717" w:author="Tim Tørnes Pedersen" w:date="2021-11-18T18:02:00Z">
        <w:r>
          <w:t>CO</w:t>
        </w:r>
      </w:ins>
      <m:oMath>
        <m:sSub>
          <m:sSubPr>
            <m:ctrlPr>
              <w:ins w:id="3718" w:author="Tim Tørnes Pedersen" w:date="2021-11-18T18:02:00Z">
                <w:rPr>
                  <w:rFonts w:ascii="Cambria Math" w:hAnsi="Cambria Math"/>
                </w:rPr>
              </w:ins>
            </m:ctrlPr>
          </m:sSubPr>
          <m:e>
            <m:r>
              <w:ins w:id="3719" w:author="Tim Tørnes Pedersen" w:date="2021-11-18T18:02:00Z">
                <w:rPr>
                  <w:rFonts w:ascii="Cambria Math" w:hAnsi="Cambria Math"/>
                </w:rPr>
                <m:t>​</m:t>
              </w:ins>
            </m:r>
          </m:e>
          <m:sub>
            <m:r>
              <w:ins w:id="3720" w:author="Tim Tørnes Pedersen" w:date="2021-11-18T18:02:00Z">
                <w:rPr>
                  <w:rFonts w:ascii="Cambria Math" w:hAnsi="Cambria Math"/>
                </w:rPr>
                <m:t>2</m:t>
              </w:ins>
            </m:r>
          </m:sub>
        </m:sSub>
      </m:oMath>
      <w:ins w:id="3721" w:author="Tim Tørnes Pedersen" w:date="2021-11-18T18:02:00Z">
        <w:r>
          <w:t xml:space="preserve"> emissions can be constrained in two ways. Either through a global constraint on emissions, or by national constraints on emissions. The global CO</w:t>
        </w:r>
      </w:ins>
      <m:oMath>
        <m:sSub>
          <m:sSubPr>
            <m:ctrlPr>
              <w:ins w:id="3722" w:author="Tim Tørnes Pedersen" w:date="2021-11-18T18:02:00Z">
                <w:rPr>
                  <w:rFonts w:ascii="Cambria Math" w:hAnsi="Cambria Math"/>
                </w:rPr>
              </w:ins>
            </m:ctrlPr>
          </m:sSubPr>
          <m:e>
            <m:r>
              <w:ins w:id="3723" w:author="Tim Tørnes Pedersen" w:date="2021-11-18T18:02:00Z">
                <w:rPr>
                  <w:rFonts w:ascii="Cambria Math" w:hAnsi="Cambria Math"/>
                </w:rPr>
                <m:t>​</m:t>
              </w:ins>
            </m:r>
          </m:e>
          <m:sub>
            <m:r>
              <w:ins w:id="3724" w:author="Tim Tørnes Pedersen" w:date="2021-11-18T18:02:00Z">
                <w:rPr>
                  <w:rFonts w:ascii="Cambria Math" w:hAnsi="Cambria Math"/>
                </w:rPr>
                <m:t>2</m:t>
              </w:ins>
            </m:r>
          </m:sub>
        </m:sSub>
      </m:oMath>
      <w:ins w:id="3725" w:author="Tim Tørnes Pedersen" w:date="2021-11-18T18:02:00Z">
        <w:r>
          <w:t xml:space="preserve"> reduction constraint is formulated as:</w:t>
        </w:r>
      </w:ins>
    </w:p>
    <w:p w14:paraId="571C888C" w14:textId="77777777" w:rsidR="007D446A" w:rsidRDefault="00C81891" w:rsidP="007D446A">
      <w:pPr>
        <w:pStyle w:val="BodyText"/>
        <w:rPr>
          <w:ins w:id="3726" w:author="Tim Tørnes Pedersen" w:date="2021-11-18T18:02:00Z"/>
        </w:rPr>
      </w:pPr>
      <m:oMathPara>
        <m:oMathParaPr>
          <m:jc m:val="center"/>
        </m:oMathParaPr>
        <m:oMath>
          <m:nary>
            <m:naryPr>
              <m:chr m:val="∑"/>
              <m:limLoc m:val="undOvr"/>
              <m:supHide m:val="1"/>
              <m:ctrlPr>
                <w:ins w:id="3727" w:author="Tim Tørnes Pedersen" w:date="2021-11-18T18:02:00Z">
                  <w:rPr>
                    <w:rFonts w:ascii="Cambria Math" w:hAnsi="Cambria Math"/>
                  </w:rPr>
                </w:ins>
              </m:ctrlPr>
            </m:naryPr>
            <m:sub>
              <m:r>
                <w:ins w:id="3728" w:author="Tim Tørnes Pedersen" w:date="2021-11-18T18:02:00Z">
                  <w:rPr>
                    <w:rFonts w:ascii="Cambria Math" w:hAnsi="Cambria Math"/>
                  </w:rPr>
                  <m:t>n</m:t>
                </w:ins>
              </m:r>
              <m:r>
                <w:ins w:id="3729" w:author="Tim Tørnes Pedersen" w:date="2021-11-18T18:02:00Z">
                  <m:rPr>
                    <m:sty m:val="p"/>
                  </m:rPr>
                  <w:rPr>
                    <w:rFonts w:ascii="Cambria Math" w:hAnsi="Cambria Math"/>
                  </w:rPr>
                  <m:t>,</m:t>
                </w:ins>
              </m:r>
              <m:r>
                <w:ins w:id="3730" w:author="Tim Tørnes Pedersen" w:date="2021-11-18T18:02:00Z">
                  <w:rPr>
                    <w:rFonts w:ascii="Cambria Math" w:hAnsi="Cambria Math"/>
                  </w:rPr>
                  <m:t>s</m:t>
                </w:ins>
              </m:r>
              <m:r>
                <w:ins w:id="3731" w:author="Tim Tørnes Pedersen" w:date="2021-11-18T18:02:00Z">
                  <m:rPr>
                    <m:sty m:val="p"/>
                  </m:rPr>
                  <w:rPr>
                    <w:rFonts w:ascii="Cambria Math" w:hAnsi="Cambria Math"/>
                  </w:rPr>
                  <m:t>,</m:t>
                </w:ins>
              </m:r>
              <m:r>
                <w:ins w:id="3732" w:author="Tim Tørnes Pedersen" w:date="2021-11-18T18:02:00Z">
                  <w:rPr>
                    <w:rFonts w:ascii="Cambria Math" w:hAnsi="Cambria Math"/>
                  </w:rPr>
                  <m:t>t</m:t>
                </w:ins>
              </m:r>
            </m:sub>
            <m:sup>
              <m:r>
                <w:ins w:id="3733" w:author="Tim Tørnes Pedersen" w:date="2021-11-18T18:02:00Z">
                  <w:rPr>
                    <w:rFonts w:ascii="Cambria Math" w:hAnsi="Cambria Math"/>
                  </w:rPr>
                  <m:t>​</m:t>
                </w:ins>
              </m:r>
            </m:sup>
            <m:e>
              <m:f>
                <m:fPr>
                  <m:ctrlPr>
                    <w:ins w:id="3734" w:author="Tim Tørnes Pedersen" w:date="2021-11-18T18:02:00Z">
                      <w:rPr>
                        <w:rFonts w:ascii="Cambria Math" w:hAnsi="Cambria Math"/>
                      </w:rPr>
                    </w:ins>
                  </m:ctrlPr>
                </m:fPr>
                <m:num>
                  <m:r>
                    <w:ins w:id="3735" w:author="Tim Tørnes Pedersen" w:date="2021-11-18T18:02:00Z">
                      <w:rPr>
                        <w:rFonts w:ascii="Cambria Math" w:hAnsi="Cambria Math"/>
                      </w:rPr>
                      <m:t>1</m:t>
                    </w:ins>
                  </m:r>
                </m:num>
                <m:den>
                  <m:sSub>
                    <m:sSubPr>
                      <m:ctrlPr>
                        <w:ins w:id="3736" w:author="Tim Tørnes Pedersen" w:date="2021-11-18T18:02:00Z">
                          <w:rPr>
                            <w:rFonts w:ascii="Cambria Math" w:hAnsi="Cambria Math"/>
                          </w:rPr>
                        </w:ins>
                      </m:ctrlPr>
                    </m:sSubPr>
                    <m:e>
                      <m:r>
                        <w:ins w:id="3737" w:author="Tim Tørnes Pedersen" w:date="2021-11-18T18:02:00Z">
                          <m:rPr>
                            <m:sty m:val="b"/>
                          </m:rPr>
                          <w:rPr>
                            <w:rFonts w:ascii="Cambria Math" w:hAnsi="Cambria Math"/>
                          </w:rPr>
                          <m:t>η</m:t>
                        </w:ins>
                      </m:r>
                    </m:e>
                    <m:sub>
                      <m:r>
                        <w:ins w:id="3738" w:author="Tim Tørnes Pedersen" w:date="2021-11-18T18:02:00Z">
                          <w:rPr>
                            <w:rFonts w:ascii="Cambria Math" w:hAnsi="Cambria Math"/>
                          </w:rPr>
                          <m:t>s</m:t>
                        </w:ins>
                      </m:r>
                    </m:sub>
                  </m:sSub>
                </m:den>
              </m:f>
            </m:e>
          </m:nary>
          <m:sSub>
            <m:sSubPr>
              <m:ctrlPr>
                <w:ins w:id="3739" w:author="Tim Tørnes Pedersen" w:date="2021-11-18T18:02:00Z">
                  <w:rPr>
                    <w:rFonts w:ascii="Cambria Math" w:hAnsi="Cambria Math"/>
                  </w:rPr>
                </w:ins>
              </m:ctrlPr>
            </m:sSubPr>
            <m:e>
              <m:r>
                <w:ins w:id="3740" w:author="Tim Tørnes Pedersen" w:date="2021-11-18T18:02:00Z">
                  <m:rPr>
                    <m:sty m:val="b"/>
                  </m:rPr>
                  <w:rPr>
                    <w:rFonts w:ascii="Cambria Math" w:hAnsi="Cambria Math"/>
                  </w:rPr>
                  <m:t>g</m:t>
                </w:ins>
              </m:r>
            </m:e>
            <m:sub>
              <m:r>
                <w:ins w:id="3741" w:author="Tim Tørnes Pedersen" w:date="2021-11-18T18:02:00Z">
                  <w:rPr>
                    <w:rFonts w:ascii="Cambria Math" w:hAnsi="Cambria Math"/>
                  </w:rPr>
                  <m:t>n</m:t>
                </w:ins>
              </m:r>
              <m:r>
                <w:ins w:id="3742" w:author="Tim Tørnes Pedersen" w:date="2021-11-18T18:02:00Z">
                  <m:rPr>
                    <m:sty m:val="p"/>
                  </m:rPr>
                  <w:rPr>
                    <w:rFonts w:ascii="Cambria Math" w:hAnsi="Cambria Math"/>
                  </w:rPr>
                  <m:t>,</m:t>
                </w:ins>
              </m:r>
              <m:r>
                <w:ins w:id="3743" w:author="Tim Tørnes Pedersen" w:date="2021-11-18T18:02:00Z">
                  <w:rPr>
                    <w:rFonts w:ascii="Cambria Math" w:hAnsi="Cambria Math"/>
                  </w:rPr>
                  <m:t>s</m:t>
                </w:ins>
              </m:r>
              <m:r>
                <w:ins w:id="3744" w:author="Tim Tørnes Pedersen" w:date="2021-11-18T18:02:00Z">
                  <m:rPr>
                    <m:sty m:val="p"/>
                  </m:rPr>
                  <w:rPr>
                    <w:rFonts w:ascii="Cambria Math" w:hAnsi="Cambria Math"/>
                  </w:rPr>
                  <m:t>,</m:t>
                </w:ins>
              </m:r>
              <m:r>
                <w:ins w:id="3745" w:author="Tim Tørnes Pedersen" w:date="2021-11-18T18:02:00Z">
                  <w:rPr>
                    <w:rFonts w:ascii="Cambria Math" w:hAnsi="Cambria Math"/>
                  </w:rPr>
                  <m:t>t</m:t>
                </w:ins>
              </m:r>
            </m:sub>
          </m:sSub>
          <m:sSub>
            <m:sSubPr>
              <m:ctrlPr>
                <w:ins w:id="3746" w:author="Tim Tørnes Pedersen" w:date="2021-11-18T18:02:00Z">
                  <w:rPr>
                    <w:rFonts w:ascii="Cambria Math" w:hAnsi="Cambria Math"/>
                  </w:rPr>
                </w:ins>
              </m:ctrlPr>
            </m:sSubPr>
            <m:e>
              <m:r>
                <w:ins w:id="3747" w:author="Tim Tørnes Pedersen" w:date="2021-11-18T18:02:00Z">
                  <m:rPr>
                    <m:sty m:val="b"/>
                  </m:rPr>
                  <w:rPr>
                    <w:rFonts w:ascii="Cambria Math" w:hAnsi="Cambria Math"/>
                  </w:rPr>
                  <m:t>e</m:t>
                </w:ins>
              </m:r>
            </m:e>
            <m:sub>
              <m:r>
                <w:ins w:id="3748" w:author="Tim Tørnes Pedersen" w:date="2021-11-18T18:02:00Z">
                  <w:rPr>
                    <w:rFonts w:ascii="Cambria Math" w:hAnsi="Cambria Math"/>
                  </w:rPr>
                  <m:t>s</m:t>
                </w:ins>
              </m:r>
            </m:sub>
          </m:sSub>
          <m:r>
            <w:ins w:id="3749" w:author="Tim Tørnes Pedersen" w:date="2021-11-18T18:02:00Z">
              <m:rPr>
                <m:sty m:val="p"/>
              </m:rPr>
              <w:rPr>
                <w:rFonts w:ascii="Cambria Math" w:hAnsi="Cambria Math"/>
              </w:rPr>
              <m:t>-</m:t>
            </w:ins>
          </m:r>
          <m:r>
            <w:ins w:id="3750" w:author="Tim Tørnes Pedersen" w:date="2021-11-18T18:02:00Z">
              <w:rPr>
                <w:rFonts w:ascii="Cambria Math" w:hAnsi="Cambria Math"/>
              </w:rPr>
              <m:t>CA</m:t>
            </w:ins>
          </m:r>
          <m:sSub>
            <m:sSubPr>
              <m:ctrlPr>
                <w:ins w:id="3751" w:author="Tim Tørnes Pedersen" w:date="2021-11-18T18:02:00Z">
                  <w:rPr>
                    <w:rFonts w:ascii="Cambria Math" w:hAnsi="Cambria Math"/>
                  </w:rPr>
                </w:ins>
              </m:ctrlPr>
            </m:sSubPr>
            <m:e>
              <m:r>
                <w:ins w:id="3752" w:author="Tim Tørnes Pedersen" w:date="2021-11-18T18:02:00Z">
                  <w:rPr>
                    <w:rFonts w:ascii="Cambria Math" w:hAnsi="Cambria Math"/>
                  </w:rPr>
                  <m:t>P</m:t>
                </w:ins>
              </m:r>
            </m:e>
            <m:sub>
              <m:r>
                <w:ins w:id="3753" w:author="Tim Tørnes Pedersen" w:date="2021-11-18T18:02:00Z">
                  <w:rPr>
                    <w:rFonts w:ascii="Cambria Math" w:hAnsi="Cambria Math"/>
                  </w:rPr>
                  <m:t>C</m:t>
                </w:ins>
              </m:r>
              <m:sSub>
                <m:sSubPr>
                  <m:ctrlPr>
                    <w:ins w:id="3754" w:author="Tim Tørnes Pedersen" w:date="2021-11-18T18:02:00Z">
                      <w:rPr>
                        <w:rFonts w:ascii="Cambria Math" w:hAnsi="Cambria Math"/>
                      </w:rPr>
                    </w:ins>
                  </m:ctrlPr>
                </m:sSubPr>
                <m:e>
                  <m:r>
                    <w:ins w:id="3755" w:author="Tim Tørnes Pedersen" w:date="2021-11-18T18:02:00Z">
                      <w:rPr>
                        <w:rFonts w:ascii="Cambria Math" w:hAnsi="Cambria Math"/>
                      </w:rPr>
                      <m:t>O</m:t>
                    </w:ins>
                  </m:r>
                </m:e>
                <m:sub>
                  <m:r>
                    <w:ins w:id="3756" w:author="Tim Tørnes Pedersen" w:date="2021-11-18T18:02:00Z">
                      <w:rPr>
                        <w:rFonts w:ascii="Cambria Math" w:hAnsi="Cambria Math"/>
                      </w:rPr>
                      <m:t>2</m:t>
                    </w:ins>
                  </m:r>
                </m:sub>
              </m:sSub>
            </m:sub>
          </m:sSub>
          <m:r>
            <w:ins w:id="3757" w:author="Tim Tørnes Pedersen" w:date="2021-11-18T18:02:00Z">
              <m:rPr>
                <m:sty m:val="p"/>
              </m:rPr>
              <w:rPr>
                <w:rFonts w:ascii="Cambria Math" w:hAnsi="Cambria Math"/>
              </w:rPr>
              <m:t>≤</m:t>
            </w:ins>
          </m:r>
          <m:r>
            <w:ins w:id="3758" w:author="Tim Tørnes Pedersen" w:date="2021-11-18T18:02:00Z">
              <w:rPr>
                <w:rFonts w:ascii="Cambria Math" w:hAnsi="Cambria Math"/>
              </w:rPr>
              <m:t>0 </m:t>
            </w:ins>
          </m:r>
        </m:oMath>
      </m:oMathPara>
    </w:p>
    <w:p w14:paraId="7CAF575F" w14:textId="77777777" w:rsidR="007D446A" w:rsidRDefault="007D446A" w:rsidP="007D446A">
      <w:pPr>
        <w:pStyle w:val="FirstParagraph"/>
        <w:rPr>
          <w:ins w:id="3759" w:author="Tim Tørnes Pedersen" w:date="2021-11-18T18:02:00Z"/>
        </w:rPr>
      </w:pPr>
      <w:ins w:id="3760" w:author="Tim Tørnes Pedersen" w:date="2021-11-18T18:02:00Z">
        <w:r>
          <w:t xml:space="preserve">Here the </w:t>
        </w:r>
      </w:ins>
      <m:oMath>
        <m:r>
          <w:ins w:id="3761" w:author="Tim Tørnes Pedersen" w:date="2021-11-18T18:02:00Z">
            <w:rPr>
              <w:rFonts w:ascii="Cambria Math" w:hAnsi="Cambria Math"/>
            </w:rPr>
            <m:t>CA</m:t>
          </w:ins>
        </m:r>
        <m:sSub>
          <m:sSubPr>
            <m:ctrlPr>
              <w:ins w:id="3762" w:author="Tim Tørnes Pedersen" w:date="2021-11-18T18:02:00Z">
                <w:rPr>
                  <w:rFonts w:ascii="Cambria Math" w:hAnsi="Cambria Math"/>
                </w:rPr>
              </w:ins>
            </m:ctrlPr>
          </m:sSubPr>
          <m:e>
            <m:r>
              <w:ins w:id="3763" w:author="Tim Tørnes Pedersen" w:date="2021-11-18T18:02:00Z">
                <w:rPr>
                  <w:rFonts w:ascii="Cambria Math" w:hAnsi="Cambria Math"/>
                </w:rPr>
                <m:t>P</m:t>
              </w:ins>
            </m:r>
          </m:e>
          <m:sub>
            <m:r>
              <w:ins w:id="3764" w:author="Tim Tørnes Pedersen" w:date="2021-11-18T18:02:00Z">
                <w:rPr>
                  <w:rFonts w:ascii="Cambria Math" w:hAnsi="Cambria Math"/>
                </w:rPr>
                <m:t>C</m:t>
              </w:ins>
            </m:r>
            <m:sSub>
              <m:sSubPr>
                <m:ctrlPr>
                  <w:ins w:id="3765" w:author="Tim Tørnes Pedersen" w:date="2021-11-18T18:02:00Z">
                    <w:rPr>
                      <w:rFonts w:ascii="Cambria Math" w:hAnsi="Cambria Math"/>
                    </w:rPr>
                  </w:ins>
                </m:ctrlPr>
              </m:sSubPr>
              <m:e>
                <m:r>
                  <w:ins w:id="3766" w:author="Tim Tørnes Pedersen" w:date="2021-11-18T18:02:00Z">
                    <w:rPr>
                      <w:rFonts w:ascii="Cambria Math" w:hAnsi="Cambria Math"/>
                    </w:rPr>
                    <m:t>O</m:t>
                  </w:ins>
                </m:r>
              </m:e>
              <m:sub>
                <m:r>
                  <w:ins w:id="3767" w:author="Tim Tørnes Pedersen" w:date="2021-11-18T18:02:00Z">
                    <w:rPr>
                      <w:rFonts w:ascii="Cambria Math" w:hAnsi="Cambria Math"/>
                    </w:rPr>
                    <m:t>2</m:t>
                  </w:ins>
                </m:r>
              </m:sub>
            </m:sSub>
          </m:sub>
        </m:sSub>
      </m:oMath>
      <w:ins w:id="3768" w:author="Tim Tørnes Pedersen" w:date="2021-11-18T18:02:00Z">
        <w:r>
          <w:t xml:space="preserve"> is the global emissions limit given in ton CO</w:t>
        </w:r>
      </w:ins>
      <m:oMath>
        <m:sSub>
          <m:sSubPr>
            <m:ctrlPr>
              <w:ins w:id="3769" w:author="Tim Tørnes Pedersen" w:date="2021-11-18T18:02:00Z">
                <w:rPr>
                  <w:rFonts w:ascii="Cambria Math" w:hAnsi="Cambria Math"/>
                </w:rPr>
              </w:ins>
            </m:ctrlPr>
          </m:sSubPr>
          <m:e>
            <m:r>
              <w:ins w:id="3770" w:author="Tim Tørnes Pedersen" w:date="2021-11-18T18:02:00Z">
                <w:rPr>
                  <w:rFonts w:ascii="Cambria Math" w:hAnsi="Cambria Math"/>
                </w:rPr>
                <m:t>​</m:t>
              </w:ins>
            </m:r>
          </m:e>
          <m:sub>
            <m:r>
              <w:ins w:id="3771" w:author="Tim Tørnes Pedersen" w:date="2021-11-18T18:02:00Z">
                <w:rPr>
                  <w:rFonts w:ascii="Cambria Math" w:hAnsi="Cambria Math"/>
                </w:rPr>
                <m:t>2</m:t>
              </w:ins>
            </m:r>
          </m:sub>
        </m:sSub>
      </m:oMath>
      <w:ins w:id="3772" w:author="Tim Tørnes Pedersen" w:date="2021-11-18T18:02:00Z">
        <w:r>
          <w:t xml:space="preserve">. Note that only a single constraint is given here. Limiting emissions through national constraints can be done by defining a constraint for each country in the model. The national emissions targets </w:t>
        </w:r>
      </w:ins>
      <m:oMath>
        <m:r>
          <w:ins w:id="3773" w:author="Tim Tørnes Pedersen" w:date="2021-11-18T18:02:00Z">
            <m:rPr>
              <m:sty m:val="b"/>
            </m:rPr>
            <w:rPr>
              <w:rFonts w:ascii="Cambria Math" w:hAnsi="Cambria Math"/>
            </w:rPr>
            <m:t>x</m:t>
          </w:ins>
        </m:r>
      </m:oMath>
      <w:ins w:id="3774" w:author="Tim Tørnes Pedersen" w:date="2021-11-18T18:02:00Z">
        <w:r>
          <w:t xml:space="preserve"> are given by the MCMC sampler.</w:t>
        </w:r>
      </w:ins>
    </w:p>
    <w:p w14:paraId="6DB7C2A8" w14:textId="77777777" w:rsidR="007D446A" w:rsidRDefault="00C81891" w:rsidP="007D446A">
      <w:pPr>
        <w:pStyle w:val="BodyText"/>
        <w:rPr>
          <w:ins w:id="3775" w:author="Tim Tørnes Pedersen" w:date="2021-11-18T18:02:00Z"/>
        </w:rPr>
      </w:pPr>
      <m:oMathPara>
        <m:oMathParaPr>
          <m:jc m:val="center"/>
        </m:oMathParaPr>
        <m:oMath>
          <m:nary>
            <m:naryPr>
              <m:chr m:val="∑"/>
              <m:limLoc m:val="undOvr"/>
              <m:supHide m:val="1"/>
              <m:ctrlPr>
                <w:ins w:id="3776" w:author="Tim Tørnes Pedersen" w:date="2021-11-18T18:02:00Z">
                  <w:rPr>
                    <w:rFonts w:ascii="Cambria Math" w:hAnsi="Cambria Math"/>
                  </w:rPr>
                </w:ins>
              </m:ctrlPr>
            </m:naryPr>
            <m:sub>
              <m:r>
                <w:ins w:id="3777" w:author="Tim Tørnes Pedersen" w:date="2021-11-18T18:02:00Z">
                  <w:rPr>
                    <w:rFonts w:ascii="Cambria Math" w:hAnsi="Cambria Math"/>
                  </w:rPr>
                  <m:t>s</m:t>
                </w:ins>
              </m:r>
              <m:r>
                <w:ins w:id="3778" w:author="Tim Tørnes Pedersen" w:date="2021-11-18T18:02:00Z">
                  <m:rPr>
                    <m:sty m:val="p"/>
                  </m:rPr>
                  <w:rPr>
                    <w:rFonts w:ascii="Cambria Math" w:hAnsi="Cambria Math"/>
                  </w:rPr>
                  <m:t>,</m:t>
                </w:ins>
              </m:r>
              <m:r>
                <w:ins w:id="3779" w:author="Tim Tørnes Pedersen" w:date="2021-11-18T18:02:00Z">
                  <w:rPr>
                    <w:rFonts w:ascii="Cambria Math" w:hAnsi="Cambria Math"/>
                  </w:rPr>
                  <m:t>t</m:t>
                </w:ins>
              </m:r>
            </m:sub>
            <m:sup>
              <m:r>
                <w:ins w:id="3780" w:author="Tim Tørnes Pedersen" w:date="2021-11-18T18:02:00Z">
                  <w:rPr>
                    <w:rFonts w:ascii="Cambria Math" w:hAnsi="Cambria Math"/>
                  </w:rPr>
                  <m:t>​</m:t>
                </w:ins>
              </m:r>
            </m:sup>
            <m:e>
              <m:f>
                <m:fPr>
                  <m:ctrlPr>
                    <w:ins w:id="3781" w:author="Tim Tørnes Pedersen" w:date="2021-11-18T18:02:00Z">
                      <w:rPr>
                        <w:rFonts w:ascii="Cambria Math" w:hAnsi="Cambria Math"/>
                      </w:rPr>
                    </w:ins>
                  </m:ctrlPr>
                </m:fPr>
                <m:num>
                  <m:r>
                    <w:ins w:id="3782" w:author="Tim Tørnes Pedersen" w:date="2021-11-18T18:02:00Z">
                      <w:rPr>
                        <w:rFonts w:ascii="Cambria Math" w:hAnsi="Cambria Math"/>
                      </w:rPr>
                      <m:t>1</m:t>
                    </w:ins>
                  </m:r>
                </m:num>
                <m:den>
                  <m:sSub>
                    <m:sSubPr>
                      <m:ctrlPr>
                        <w:ins w:id="3783" w:author="Tim Tørnes Pedersen" w:date="2021-11-18T18:02:00Z">
                          <w:rPr>
                            <w:rFonts w:ascii="Cambria Math" w:hAnsi="Cambria Math"/>
                          </w:rPr>
                        </w:ins>
                      </m:ctrlPr>
                    </m:sSubPr>
                    <m:e>
                      <m:r>
                        <w:ins w:id="3784" w:author="Tim Tørnes Pedersen" w:date="2021-11-18T18:02:00Z">
                          <m:rPr>
                            <m:sty m:val="b"/>
                          </m:rPr>
                          <w:rPr>
                            <w:rFonts w:ascii="Cambria Math" w:hAnsi="Cambria Math"/>
                          </w:rPr>
                          <m:t>η</m:t>
                        </w:ins>
                      </m:r>
                    </m:e>
                    <m:sub>
                      <m:r>
                        <w:ins w:id="3785" w:author="Tim Tørnes Pedersen" w:date="2021-11-18T18:02:00Z">
                          <w:rPr>
                            <w:rFonts w:ascii="Cambria Math" w:hAnsi="Cambria Math"/>
                          </w:rPr>
                          <m:t>s</m:t>
                        </w:ins>
                      </m:r>
                    </m:sub>
                  </m:sSub>
                </m:den>
              </m:f>
            </m:e>
          </m:nary>
          <m:sSub>
            <m:sSubPr>
              <m:ctrlPr>
                <w:ins w:id="3786" w:author="Tim Tørnes Pedersen" w:date="2021-11-18T18:02:00Z">
                  <w:rPr>
                    <w:rFonts w:ascii="Cambria Math" w:hAnsi="Cambria Math"/>
                  </w:rPr>
                </w:ins>
              </m:ctrlPr>
            </m:sSubPr>
            <m:e>
              <m:r>
                <w:ins w:id="3787" w:author="Tim Tørnes Pedersen" w:date="2021-11-18T18:02:00Z">
                  <m:rPr>
                    <m:sty m:val="b"/>
                  </m:rPr>
                  <w:rPr>
                    <w:rFonts w:ascii="Cambria Math" w:hAnsi="Cambria Math"/>
                  </w:rPr>
                  <m:t>g</m:t>
                </w:ins>
              </m:r>
            </m:e>
            <m:sub>
              <m:r>
                <w:ins w:id="3788" w:author="Tim Tørnes Pedersen" w:date="2021-11-18T18:02:00Z">
                  <w:rPr>
                    <w:rFonts w:ascii="Cambria Math" w:hAnsi="Cambria Math"/>
                  </w:rPr>
                  <m:t>n</m:t>
                </w:ins>
              </m:r>
              <m:r>
                <w:ins w:id="3789" w:author="Tim Tørnes Pedersen" w:date="2021-11-18T18:02:00Z">
                  <m:rPr>
                    <m:sty m:val="p"/>
                  </m:rPr>
                  <w:rPr>
                    <w:rFonts w:ascii="Cambria Math" w:hAnsi="Cambria Math"/>
                  </w:rPr>
                  <m:t>,</m:t>
                </w:ins>
              </m:r>
              <m:r>
                <w:ins w:id="3790" w:author="Tim Tørnes Pedersen" w:date="2021-11-18T18:02:00Z">
                  <w:rPr>
                    <w:rFonts w:ascii="Cambria Math" w:hAnsi="Cambria Math"/>
                  </w:rPr>
                  <m:t>s</m:t>
                </w:ins>
              </m:r>
              <m:r>
                <w:ins w:id="3791" w:author="Tim Tørnes Pedersen" w:date="2021-11-18T18:02:00Z">
                  <m:rPr>
                    <m:sty m:val="p"/>
                  </m:rPr>
                  <w:rPr>
                    <w:rFonts w:ascii="Cambria Math" w:hAnsi="Cambria Math"/>
                  </w:rPr>
                  <m:t>,</m:t>
                </w:ins>
              </m:r>
              <m:r>
                <w:ins w:id="3792" w:author="Tim Tørnes Pedersen" w:date="2021-11-18T18:02:00Z">
                  <w:rPr>
                    <w:rFonts w:ascii="Cambria Math" w:hAnsi="Cambria Math"/>
                  </w:rPr>
                  <m:t>t</m:t>
                </w:ins>
              </m:r>
            </m:sub>
          </m:sSub>
          <m:sSub>
            <m:sSubPr>
              <m:ctrlPr>
                <w:ins w:id="3793" w:author="Tim Tørnes Pedersen" w:date="2021-11-18T18:02:00Z">
                  <w:rPr>
                    <w:rFonts w:ascii="Cambria Math" w:hAnsi="Cambria Math"/>
                  </w:rPr>
                </w:ins>
              </m:ctrlPr>
            </m:sSubPr>
            <m:e>
              <m:r>
                <w:ins w:id="3794" w:author="Tim Tørnes Pedersen" w:date="2021-11-18T18:02:00Z">
                  <m:rPr>
                    <m:sty m:val="b"/>
                  </m:rPr>
                  <w:rPr>
                    <w:rFonts w:ascii="Cambria Math" w:hAnsi="Cambria Math"/>
                  </w:rPr>
                  <m:t>e</m:t>
                </w:ins>
              </m:r>
            </m:e>
            <m:sub>
              <m:r>
                <w:ins w:id="3795" w:author="Tim Tørnes Pedersen" w:date="2021-11-18T18:02:00Z">
                  <w:rPr>
                    <w:rFonts w:ascii="Cambria Math" w:hAnsi="Cambria Math"/>
                  </w:rPr>
                  <m:t>s</m:t>
                </w:ins>
              </m:r>
            </m:sub>
          </m:sSub>
          <m:r>
            <w:ins w:id="3796" w:author="Tim Tørnes Pedersen" w:date="2021-11-18T18:02:00Z">
              <m:rPr>
                <m:sty m:val="p"/>
              </m:rPr>
              <w:rPr>
                <w:rFonts w:ascii="Cambria Math" w:hAnsi="Cambria Math"/>
              </w:rPr>
              <m:t>-</m:t>
            </w:ins>
          </m:r>
          <m:sSub>
            <m:sSubPr>
              <m:ctrlPr>
                <w:ins w:id="3797" w:author="Tim Tørnes Pedersen" w:date="2021-11-18T18:02:00Z">
                  <w:rPr>
                    <w:rFonts w:ascii="Cambria Math" w:hAnsi="Cambria Math"/>
                  </w:rPr>
                </w:ins>
              </m:ctrlPr>
            </m:sSubPr>
            <m:e>
              <m:r>
                <w:ins w:id="3798" w:author="Tim Tørnes Pedersen" w:date="2021-11-18T18:02:00Z">
                  <m:rPr>
                    <m:sty m:val="b"/>
                  </m:rPr>
                  <w:rPr>
                    <w:rFonts w:ascii="Cambria Math" w:hAnsi="Cambria Math"/>
                  </w:rPr>
                  <m:t>r</m:t>
                </w:ins>
              </m:r>
            </m:e>
            <m:sub>
              <m:r>
                <w:ins w:id="3799" w:author="Tim Tørnes Pedersen" w:date="2021-11-18T18:02:00Z">
                  <w:rPr>
                    <w:rFonts w:ascii="Cambria Math" w:hAnsi="Cambria Math"/>
                  </w:rPr>
                  <m:t>i</m:t>
                </w:ins>
              </m:r>
            </m:sub>
          </m:sSub>
          <m:r>
            <w:ins w:id="3800" w:author="Tim Tørnes Pedersen" w:date="2021-11-18T18:02:00Z">
              <m:rPr>
                <m:sty m:val="p"/>
              </m:rPr>
              <w:rPr>
                <w:rFonts w:ascii="Cambria Math" w:hAnsi="Cambria Math"/>
              </w:rPr>
              <m:t>≤</m:t>
            </w:ins>
          </m:r>
          <m:r>
            <w:ins w:id="3801" w:author="Tim Tørnes Pedersen" w:date="2021-11-18T18:02:00Z">
              <w:rPr>
                <w:rFonts w:ascii="Cambria Math" w:hAnsi="Cambria Math"/>
              </w:rPr>
              <m:t>0 </m:t>
            </w:ins>
          </m:r>
        </m:oMath>
      </m:oMathPara>
    </w:p>
    <w:p w14:paraId="3DB39DA5" w14:textId="77777777" w:rsidR="007D446A" w:rsidRDefault="007D446A" w:rsidP="007D446A">
      <w:pPr>
        <w:pStyle w:val="FirstParagraph"/>
        <w:rPr>
          <w:ins w:id="3802" w:author="Tim Tørnes Pedersen" w:date="2021-11-18T18:02:00Z"/>
        </w:rPr>
      </w:pPr>
      <w:ins w:id="3803" w:author="Tim Tørnes Pedersen" w:date="2021-11-18T18:02:00Z">
        <w:r>
          <w:lastRenderedPageBreak/>
          <w:t>The global CO</w:t>
        </w:r>
      </w:ins>
      <m:oMath>
        <m:sSub>
          <m:sSubPr>
            <m:ctrlPr>
              <w:ins w:id="3804" w:author="Tim Tørnes Pedersen" w:date="2021-11-18T18:02:00Z">
                <w:rPr>
                  <w:rFonts w:ascii="Cambria Math" w:hAnsi="Cambria Math"/>
                </w:rPr>
              </w:ins>
            </m:ctrlPr>
          </m:sSubPr>
          <m:e>
            <m:r>
              <w:ins w:id="3805" w:author="Tim Tørnes Pedersen" w:date="2021-11-18T18:02:00Z">
                <w:rPr>
                  <w:rFonts w:ascii="Cambria Math" w:hAnsi="Cambria Math"/>
                </w:rPr>
                <m:t>​</m:t>
              </w:ins>
            </m:r>
          </m:e>
          <m:sub>
            <m:r>
              <w:ins w:id="3806" w:author="Tim Tørnes Pedersen" w:date="2021-11-18T18:02:00Z">
                <w:rPr>
                  <w:rFonts w:ascii="Cambria Math" w:hAnsi="Cambria Math"/>
                </w:rPr>
                <m:t>2</m:t>
              </w:ins>
            </m:r>
          </m:sub>
        </m:sSub>
      </m:oMath>
      <w:ins w:id="3807" w:author="Tim Tørnes Pedersen" w:date="2021-11-18T18:02:00Z">
        <w:r>
          <w:t xml:space="preserve"> constraint (Equation </w:t>
        </w:r>
        <w:r>
          <w:fldChar w:fldCharType="begin"/>
        </w:r>
        <w:r>
          <w:instrText xml:space="preserve"> HYPERLINK \l "eq:global_co2" \h </w:instrText>
        </w:r>
        <w:r>
          <w:fldChar w:fldCharType="separate"/>
        </w:r>
        <w:r>
          <w:rPr>
            <w:rStyle w:val="Hyperlink"/>
          </w:rPr>
          <w:t>[eq:global_co2]</w:t>
        </w:r>
        <w:r>
          <w:rPr>
            <w:rStyle w:val="Hyperlink"/>
          </w:rPr>
          <w:fldChar w:fldCharType="end"/>
        </w:r>
        <w:r>
          <w:t>) is only used in the Efficiency scenario. In all other scenarios, the national CO</w:t>
        </w:r>
      </w:ins>
      <m:oMath>
        <m:sSub>
          <m:sSubPr>
            <m:ctrlPr>
              <w:ins w:id="3808" w:author="Tim Tørnes Pedersen" w:date="2021-11-18T18:02:00Z">
                <w:rPr>
                  <w:rFonts w:ascii="Cambria Math" w:hAnsi="Cambria Math"/>
                </w:rPr>
              </w:ins>
            </m:ctrlPr>
          </m:sSubPr>
          <m:e>
            <m:r>
              <w:ins w:id="3809" w:author="Tim Tørnes Pedersen" w:date="2021-11-18T18:02:00Z">
                <w:rPr>
                  <w:rFonts w:ascii="Cambria Math" w:hAnsi="Cambria Math"/>
                </w:rPr>
                <m:t>​</m:t>
              </w:ins>
            </m:r>
          </m:e>
          <m:sub>
            <m:r>
              <w:ins w:id="3810" w:author="Tim Tørnes Pedersen" w:date="2021-11-18T18:02:00Z">
                <w:rPr>
                  <w:rFonts w:ascii="Cambria Math" w:hAnsi="Cambria Math"/>
                </w:rPr>
                <m:t>2</m:t>
              </w:ins>
            </m:r>
          </m:sub>
        </m:sSub>
      </m:oMath>
      <w:ins w:id="3811" w:author="Tim Tørnes Pedersen" w:date="2021-11-18T18:02:00Z">
        <w:r>
          <w:t xml:space="preserve"> targets are explicitly given, either by the sampler or following a certain allocation scheme.</w:t>
        </w:r>
      </w:ins>
    </w:p>
    <w:p w14:paraId="2EB38B19" w14:textId="77777777" w:rsidR="007D446A" w:rsidRDefault="007D446A" w:rsidP="007D446A">
      <w:pPr>
        <w:pStyle w:val="BodyText"/>
        <w:rPr>
          <w:ins w:id="3812" w:author="Tim Tørnes Pedersen" w:date="2021-11-18T18:02:00Z"/>
        </w:rPr>
      </w:pPr>
      <w:ins w:id="3813" w:author="Tim Tørnes Pedersen" w:date="2021-11-18T18:02:00Z">
        <w:r>
          <w:t xml:space="preserve">When the model is solved the Lagrange multipliers associated with every constraint are also obtained as an output. The value of these Lagrange multipliers represents the cost increase/decrease associated with tightening/loosening the constraint by one unit. Thus by evaluating the Lagrange multipliers associated with the energy balance constraint (Equation </w:t>
        </w:r>
        <w:r>
          <w:fldChar w:fldCharType="begin"/>
        </w:r>
        <w:r>
          <w:instrText xml:space="preserve"> HYPERLINK \l "eq:equality_constraint" \h </w:instrText>
        </w:r>
        <w:r>
          <w:fldChar w:fldCharType="separate"/>
        </w:r>
        <w:r>
          <w:rPr>
            <w:rStyle w:val="Hyperlink"/>
          </w:rPr>
          <w:t>[eq:equality_constraint]</w:t>
        </w:r>
        <w:r>
          <w:rPr>
            <w:rStyle w:val="Hyperlink"/>
          </w:rPr>
          <w:fldChar w:fldCharType="end"/>
        </w:r>
        <w:r>
          <w:t>) the nodal hourly electricity price can be obtained. Similarly, the Lagrange multiplier of the national CO</w:t>
        </w:r>
      </w:ins>
      <m:oMath>
        <m:sSub>
          <m:sSubPr>
            <m:ctrlPr>
              <w:ins w:id="3814" w:author="Tim Tørnes Pedersen" w:date="2021-11-18T18:02:00Z">
                <w:rPr>
                  <w:rFonts w:ascii="Cambria Math" w:hAnsi="Cambria Math"/>
                </w:rPr>
              </w:ins>
            </m:ctrlPr>
          </m:sSubPr>
          <m:e>
            <m:r>
              <w:ins w:id="3815" w:author="Tim Tørnes Pedersen" w:date="2021-11-18T18:02:00Z">
                <w:rPr>
                  <w:rFonts w:ascii="Cambria Math" w:hAnsi="Cambria Math"/>
                </w:rPr>
                <m:t>​</m:t>
              </w:ins>
            </m:r>
          </m:e>
          <m:sub>
            <m:r>
              <w:ins w:id="3816" w:author="Tim Tørnes Pedersen" w:date="2021-11-18T18:02:00Z">
                <w:rPr>
                  <w:rFonts w:ascii="Cambria Math" w:hAnsi="Cambria Math"/>
                </w:rPr>
                <m:t>2</m:t>
              </w:ins>
            </m:r>
          </m:sub>
        </m:sSub>
      </m:oMath>
      <w:ins w:id="3817" w:author="Tim Tørnes Pedersen" w:date="2021-11-18T18:02:00Z">
        <w:r>
          <w:t xml:space="preserve"> target constraint (Equation </w:t>
        </w:r>
        <w:r>
          <w:fldChar w:fldCharType="begin"/>
        </w:r>
        <w:r>
          <w:instrText xml:space="preserve"> HYPERLINK \l "eq:national_co2" \h </w:instrText>
        </w:r>
        <w:r>
          <w:fldChar w:fldCharType="separate"/>
        </w:r>
        <w:r>
          <w:rPr>
            <w:rStyle w:val="Hyperlink"/>
          </w:rPr>
          <w:t>[eq:national_co2]</w:t>
        </w:r>
        <w:r>
          <w:rPr>
            <w:rStyle w:val="Hyperlink"/>
          </w:rPr>
          <w:fldChar w:fldCharType="end"/>
        </w:r>
        <w:r>
          <w:t>) provides a proxy for the national CO</w:t>
        </w:r>
      </w:ins>
      <m:oMath>
        <m:sSub>
          <m:sSubPr>
            <m:ctrlPr>
              <w:ins w:id="3818" w:author="Tim Tørnes Pedersen" w:date="2021-11-18T18:02:00Z">
                <w:rPr>
                  <w:rFonts w:ascii="Cambria Math" w:hAnsi="Cambria Math"/>
                </w:rPr>
              </w:ins>
            </m:ctrlPr>
          </m:sSubPr>
          <m:e>
            <m:r>
              <w:ins w:id="3819" w:author="Tim Tørnes Pedersen" w:date="2021-11-18T18:02:00Z">
                <w:rPr>
                  <w:rFonts w:ascii="Cambria Math" w:hAnsi="Cambria Math"/>
                </w:rPr>
                <m:t>​</m:t>
              </w:ins>
            </m:r>
          </m:e>
          <m:sub>
            <m:r>
              <w:ins w:id="3820" w:author="Tim Tørnes Pedersen" w:date="2021-11-18T18:02:00Z">
                <w:rPr>
                  <w:rFonts w:ascii="Cambria Math" w:hAnsi="Cambria Math"/>
                </w:rPr>
                <m:t>2</m:t>
              </w:ins>
            </m:r>
          </m:sub>
        </m:sSub>
      </m:oMath>
      <w:ins w:id="3821" w:author="Tim Tørnes Pedersen" w:date="2021-11-18T18:02:00Z">
        <w:r>
          <w:t xml:space="preserve"> abatement cost.</w:t>
        </w:r>
        <w:r>
          <w:br/>
        </w:r>
      </w:ins>
    </w:p>
    <w:p w14:paraId="38EC14DA" w14:textId="77777777" w:rsidR="007D446A" w:rsidRDefault="007D446A" w:rsidP="007D446A">
      <w:pPr>
        <w:pStyle w:val="TableCaption"/>
        <w:rPr>
          <w:ins w:id="3822" w:author="Tim Tørnes Pedersen" w:date="2021-11-18T18:02:00Z"/>
        </w:rPr>
      </w:pPr>
      <w:ins w:id="3823" w:author="Tim Tørnes Pedersen" w:date="2021-11-18T18:02:00Z">
        <w:r>
          <w:t>Technology costs of new technologies.</w:t>
        </w:r>
      </w:ins>
    </w:p>
    <w:tbl>
      <w:tblPr>
        <w:tblStyle w:val="Table"/>
        <w:tblW w:w="0" w:type="auto"/>
        <w:tblLook w:val="0000" w:firstRow="0" w:lastRow="0" w:firstColumn="0" w:lastColumn="0" w:noHBand="0" w:noVBand="0"/>
        <w:tblCaption w:val="Technology costs of new technologies."/>
      </w:tblPr>
      <w:tblGrid>
        <w:gridCol w:w="4617"/>
        <w:gridCol w:w="1403"/>
        <w:gridCol w:w="1002"/>
        <w:gridCol w:w="1253"/>
        <w:gridCol w:w="1066"/>
      </w:tblGrid>
      <w:tr w:rsidR="007D446A" w14:paraId="559A57F5" w14:textId="77777777" w:rsidTr="00EC0359">
        <w:trPr>
          <w:ins w:id="3824" w:author="Tim Tørnes Pedersen" w:date="2021-11-18T18:02:00Z"/>
        </w:trPr>
        <w:tc>
          <w:tcPr>
            <w:tcW w:w="0" w:type="auto"/>
          </w:tcPr>
          <w:p w14:paraId="53E8AFB5" w14:textId="77777777" w:rsidR="007D446A" w:rsidRDefault="007D446A" w:rsidP="00EC0359">
            <w:pPr>
              <w:pStyle w:val="Compact"/>
              <w:rPr>
                <w:ins w:id="3825" w:author="Tim Tørnes Pedersen" w:date="2021-11-18T18:02:00Z"/>
              </w:rPr>
            </w:pPr>
            <w:ins w:id="3826" w:author="Tim Tørnes Pedersen" w:date="2021-11-18T18:02:00Z">
              <w:r>
                <w:t>Technology</w:t>
              </w:r>
            </w:ins>
          </w:p>
        </w:tc>
        <w:tc>
          <w:tcPr>
            <w:tcW w:w="0" w:type="auto"/>
          </w:tcPr>
          <w:p w14:paraId="20A99BA8" w14:textId="77777777" w:rsidR="007D446A" w:rsidRDefault="007D446A" w:rsidP="00EC0359">
            <w:pPr>
              <w:pStyle w:val="Compact"/>
              <w:jc w:val="right"/>
              <w:rPr>
                <w:ins w:id="3827" w:author="Tim Tørnes Pedersen" w:date="2021-11-18T18:02:00Z"/>
              </w:rPr>
            </w:pPr>
            <w:ins w:id="3828" w:author="Tim Tørnes Pedersen" w:date="2021-11-18T18:02:00Z">
              <w:r>
                <w:t>Capital cost</w:t>
              </w:r>
            </w:ins>
          </w:p>
        </w:tc>
        <w:tc>
          <w:tcPr>
            <w:tcW w:w="0" w:type="auto"/>
          </w:tcPr>
          <w:p w14:paraId="25C53AE6" w14:textId="77777777" w:rsidR="007D446A" w:rsidRDefault="007D446A" w:rsidP="00EC0359">
            <w:pPr>
              <w:pStyle w:val="Compact"/>
              <w:jc w:val="right"/>
              <w:rPr>
                <w:ins w:id="3829" w:author="Tim Tørnes Pedersen" w:date="2021-11-18T18:02:00Z"/>
              </w:rPr>
            </w:pPr>
            <w:ins w:id="3830" w:author="Tim Tørnes Pedersen" w:date="2021-11-18T18:02:00Z">
              <w:r>
                <w:t>FOM</w:t>
              </w:r>
            </w:ins>
          </w:p>
        </w:tc>
        <w:tc>
          <w:tcPr>
            <w:tcW w:w="0" w:type="auto"/>
          </w:tcPr>
          <w:p w14:paraId="1A714C3E" w14:textId="77777777" w:rsidR="007D446A" w:rsidRDefault="007D446A" w:rsidP="00EC0359">
            <w:pPr>
              <w:pStyle w:val="Compact"/>
              <w:jc w:val="right"/>
              <w:rPr>
                <w:ins w:id="3831" w:author="Tim Tørnes Pedersen" w:date="2021-11-18T18:02:00Z"/>
              </w:rPr>
            </w:pPr>
            <w:ins w:id="3832" w:author="Tim Tørnes Pedersen" w:date="2021-11-18T18:02:00Z">
              <w:r>
                <w:t>VOM</w:t>
              </w:r>
            </w:ins>
          </w:p>
        </w:tc>
        <w:tc>
          <w:tcPr>
            <w:tcW w:w="0" w:type="auto"/>
          </w:tcPr>
          <w:p w14:paraId="0786B354" w14:textId="77777777" w:rsidR="007D446A" w:rsidRDefault="007D446A" w:rsidP="00EC0359">
            <w:pPr>
              <w:pStyle w:val="Compact"/>
              <w:jc w:val="right"/>
              <w:rPr>
                <w:ins w:id="3833" w:author="Tim Tørnes Pedersen" w:date="2021-11-18T18:02:00Z"/>
              </w:rPr>
            </w:pPr>
            <w:ins w:id="3834" w:author="Tim Tørnes Pedersen" w:date="2021-11-18T18:02:00Z">
              <w:r>
                <w:t>Lifetime</w:t>
              </w:r>
            </w:ins>
          </w:p>
        </w:tc>
      </w:tr>
      <w:tr w:rsidR="007D446A" w14:paraId="0A7C6941" w14:textId="77777777" w:rsidTr="00EC0359">
        <w:trPr>
          <w:ins w:id="3835" w:author="Tim Tørnes Pedersen" w:date="2021-11-18T18:02:00Z"/>
        </w:trPr>
        <w:tc>
          <w:tcPr>
            <w:tcW w:w="0" w:type="auto"/>
          </w:tcPr>
          <w:p w14:paraId="1D2D45EC" w14:textId="77777777" w:rsidR="007D446A" w:rsidRDefault="007D446A" w:rsidP="00EC0359">
            <w:pPr>
              <w:pStyle w:val="Compact"/>
              <w:rPr>
                <w:ins w:id="3836" w:author="Tim Tørnes Pedersen" w:date="2021-11-18T18:02:00Z"/>
              </w:rPr>
            </w:pPr>
          </w:p>
        </w:tc>
        <w:tc>
          <w:tcPr>
            <w:tcW w:w="0" w:type="auto"/>
          </w:tcPr>
          <w:p w14:paraId="6CE02222" w14:textId="77777777" w:rsidR="007D446A" w:rsidRDefault="007D446A" w:rsidP="00EC0359">
            <w:pPr>
              <w:pStyle w:val="Compact"/>
              <w:jc w:val="right"/>
              <w:rPr>
                <w:ins w:id="3837" w:author="Tim Tørnes Pedersen" w:date="2021-11-18T18:02:00Z"/>
              </w:rPr>
            </w:pPr>
            <w:ins w:id="3838" w:author="Tim Tørnes Pedersen" w:date="2021-11-18T18:02:00Z">
              <w:r>
                <w:t>Eur/kW</w:t>
              </w:r>
            </w:ins>
          </w:p>
        </w:tc>
        <w:tc>
          <w:tcPr>
            <w:tcW w:w="0" w:type="auto"/>
          </w:tcPr>
          <w:p w14:paraId="6D8A636A" w14:textId="77777777" w:rsidR="007D446A" w:rsidRDefault="007D446A" w:rsidP="00EC0359">
            <w:pPr>
              <w:pStyle w:val="Compact"/>
              <w:jc w:val="right"/>
              <w:rPr>
                <w:ins w:id="3839" w:author="Tim Tørnes Pedersen" w:date="2021-11-18T18:02:00Z"/>
              </w:rPr>
            </w:pPr>
            <w:ins w:id="3840" w:author="Tim Tørnes Pedersen" w:date="2021-11-18T18:02:00Z">
              <w:r>
                <w:t>%/year</w:t>
              </w:r>
            </w:ins>
          </w:p>
        </w:tc>
        <w:tc>
          <w:tcPr>
            <w:tcW w:w="0" w:type="auto"/>
          </w:tcPr>
          <w:p w14:paraId="7114DD74" w14:textId="77777777" w:rsidR="007D446A" w:rsidRDefault="007D446A" w:rsidP="00EC0359">
            <w:pPr>
              <w:pStyle w:val="Compact"/>
              <w:jc w:val="right"/>
              <w:rPr>
                <w:ins w:id="3841" w:author="Tim Tørnes Pedersen" w:date="2021-11-18T18:02:00Z"/>
              </w:rPr>
            </w:pPr>
            <w:ins w:id="3842" w:author="Tim Tørnes Pedersen" w:date="2021-11-18T18:02:00Z">
              <w:r>
                <w:t>Eur/MWh</w:t>
              </w:r>
            </w:ins>
          </w:p>
        </w:tc>
        <w:tc>
          <w:tcPr>
            <w:tcW w:w="0" w:type="auto"/>
          </w:tcPr>
          <w:p w14:paraId="4880A666" w14:textId="77777777" w:rsidR="007D446A" w:rsidRDefault="007D446A" w:rsidP="00EC0359">
            <w:pPr>
              <w:pStyle w:val="Compact"/>
              <w:jc w:val="right"/>
              <w:rPr>
                <w:ins w:id="3843" w:author="Tim Tørnes Pedersen" w:date="2021-11-18T18:02:00Z"/>
              </w:rPr>
            </w:pPr>
            <w:ins w:id="3844" w:author="Tim Tørnes Pedersen" w:date="2021-11-18T18:02:00Z">
              <w:r>
                <w:t>years</w:t>
              </w:r>
            </w:ins>
          </w:p>
        </w:tc>
      </w:tr>
      <w:tr w:rsidR="007D446A" w14:paraId="66688EDA" w14:textId="77777777" w:rsidTr="00EC0359">
        <w:trPr>
          <w:ins w:id="3845" w:author="Tim Tørnes Pedersen" w:date="2021-11-18T18:02:00Z"/>
        </w:trPr>
        <w:tc>
          <w:tcPr>
            <w:tcW w:w="0" w:type="auto"/>
          </w:tcPr>
          <w:p w14:paraId="61DEA00E" w14:textId="77777777" w:rsidR="007D446A" w:rsidRDefault="007D446A" w:rsidP="00EC0359">
            <w:pPr>
              <w:pStyle w:val="Compact"/>
              <w:rPr>
                <w:ins w:id="3846" w:author="Tim Tørnes Pedersen" w:date="2021-11-18T18:02:00Z"/>
              </w:rPr>
            </w:pPr>
            <w:ins w:id="3847" w:author="Tim Tørnes Pedersen" w:date="2021-11-18T18:02:00Z">
              <w:r>
                <w:t>OCGT</w:t>
              </w:r>
            </w:ins>
          </w:p>
        </w:tc>
        <w:tc>
          <w:tcPr>
            <w:tcW w:w="0" w:type="auto"/>
          </w:tcPr>
          <w:p w14:paraId="34AF10D4" w14:textId="77777777" w:rsidR="007D446A" w:rsidRDefault="007D446A" w:rsidP="00EC0359">
            <w:pPr>
              <w:pStyle w:val="Compact"/>
              <w:jc w:val="right"/>
              <w:rPr>
                <w:ins w:id="3848" w:author="Tim Tørnes Pedersen" w:date="2021-11-18T18:02:00Z"/>
              </w:rPr>
            </w:pPr>
            <w:ins w:id="3849" w:author="Tim Tørnes Pedersen" w:date="2021-11-18T18:02:00Z">
              <w:r>
                <w:t>435.2</w:t>
              </w:r>
            </w:ins>
          </w:p>
        </w:tc>
        <w:tc>
          <w:tcPr>
            <w:tcW w:w="0" w:type="auto"/>
          </w:tcPr>
          <w:p w14:paraId="3B256364" w14:textId="77777777" w:rsidR="007D446A" w:rsidRDefault="007D446A" w:rsidP="00EC0359">
            <w:pPr>
              <w:pStyle w:val="Compact"/>
              <w:jc w:val="right"/>
              <w:rPr>
                <w:ins w:id="3850" w:author="Tim Tørnes Pedersen" w:date="2021-11-18T18:02:00Z"/>
              </w:rPr>
            </w:pPr>
            <w:ins w:id="3851" w:author="Tim Tørnes Pedersen" w:date="2021-11-18T18:02:00Z">
              <w:r>
                <w:t>1.78</w:t>
              </w:r>
            </w:ins>
          </w:p>
        </w:tc>
        <w:tc>
          <w:tcPr>
            <w:tcW w:w="0" w:type="auto"/>
          </w:tcPr>
          <w:p w14:paraId="2462CD05" w14:textId="77777777" w:rsidR="007D446A" w:rsidRDefault="007D446A" w:rsidP="00EC0359">
            <w:pPr>
              <w:pStyle w:val="Compact"/>
              <w:jc w:val="right"/>
              <w:rPr>
                <w:ins w:id="3852" w:author="Tim Tørnes Pedersen" w:date="2021-11-18T18:02:00Z"/>
              </w:rPr>
            </w:pPr>
            <w:ins w:id="3853" w:author="Tim Tørnes Pedersen" w:date="2021-11-18T18:02:00Z">
              <w:r>
                <w:t>4.5</w:t>
              </w:r>
            </w:ins>
          </w:p>
        </w:tc>
        <w:tc>
          <w:tcPr>
            <w:tcW w:w="0" w:type="auto"/>
          </w:tcPr>
          <w:p w14:paraId="7D5FFC8C" w14:textId="77777777" w:rsidR="007D446A" w:rsidRDefault="007D446A" w:rsidP="00EC0359">
            <w:pPr>
              <w:pStyle w:val="Compact"/>
              <w:jc w:val="right"/>
              <w:rPr>
                <w:ins w:id="3854" w:author="Tim Tørnes Pedersen" w:date="2021-11-18T18:02:00Z"/>
              </w:rPr>
            </w:pPr>
            <w:ins w:id="3855" w:author="Tim Tørnes Pedersen" w:date="2021-11-18T18:02:00Z">
              <w:r>
                <w:t>25</w:t>
              </w:r>
            </w:ins>
          </w:p>
        </w:tc>
      </w:tr>
      <w:tr w:rsidR="007D446A" w14:paraId="4DE98BC7" w14:textId="77777777" w:rsidTr="00EC0359">
        <w:trPr>
          <w:ins w:id="3856" w:author="Tim Tørnes Pedersen" w:date="2021-11-18T18:02:00Z"/>
        </w:trPr>
        <w:tc>
          <w:tcPr>
            <w:tcW w:w="0" w:type="auto"/>
          </w:tcPr>
          <w:p w14:paraId="543D351C" w14:textId="77777777" w:rsidR="007D446A" w:rsidRDefault="007D446A" w:rsidP="00EC0359">
            <w:pPr>
              <w:pStyle w:val="Compact"/>
              <w:rPr>
                <w:ins w:id="3857" w:author="Tim Tørnes Pedersen" w:date="2021-11-18T18:02:00Z"/>
              </w:rPr>
            </w:pPr>
            <w:ins w:id="3858" w:author="Tim Tørnes Pedersen" w:date="2021-11-18T18:02:00Z">
              <w:r>
                <w:t>Offshore wind turbine</w:t>
              </w:r>
            </w:ins>
          </w:p>
        </w:tc>
        <w:tc>
          <w:tcPr>
            <w:tcW w:w="0" w:type="auto"/>
          </w:tcPr>
          <w:p w14:paraId="4B2B4CF0" w14:textId="77777777" w:rsidR="007D446A" w:rsidRDefault="007D446A" w:rsidP="00EC0359">
            <w:pPr>
              <w:pStyle w:val="Compact"/>
              <w:jc w:val="right"/>
              <w:rPr>
                <w:ins w:id="3859" w:author="Tim Tørnes Pedersen" w:date="2021-11-18T18:02:00Z"/>
              </w:rPr>
            </w:pPr>
            <w:ins w:id="3860" w:author="Tim Tørnes Pedersen" w:date="2021-11-18T18:02:00Z">
              <w:r>
                <w:t>1573.2</w:t>
              </w:r>
            </w:ins>
          </w:p>
        </w:tc>
        <w:tc>
          <w:tcPr>
            <w:tcW w:w="0" w:type="auto"/>
          </w:tcPr>
          <w:p w14:paraId="57335DE4" w14:textId="77777777" w:rsidR="007D446A" w:rsidRDefault="007D446A" w:rsidP="00EC0359">
            <w:pPr>
              <w:pStyle w:val="Compact"/>
              <w:jc w:val="right"/>
              <w:rPr>
                <w:ins w:id="3861" w:author="Tim Tørnes Pedersen" w:date="2021-11-18T18:02:00Z"/>
              </w:rPr>
            </w:pPr>
            <w:ins w:id="3862" w:author="Tim Tørnes Pedersen" w:date="2021-11-18T18:02:00Z">
              <w:r>
                <w:t>2.29</w:t>
              </w:r>
            </w:ins>
          </w:p>
        </w:tc>
        <w:tc>
          <w:tcPr>
            <w:tcW w:w="0" w:type="auto"/>
          </w:tcPr>
          <w:p w14:paraId="68A5D156" w14:textId="77777777" w:rsidR="007D446A" w:rsidRDefault="007D446A" w:rsidP="00EC0359">
            <w:pPr>
              <w:pStyle w:val="Compact"/>
              <w:jc w:val="right"/>
              <w:rPr>
                <w:ins w:id="3863" w:author="Tim Tørnes Pedersen" w:date="2021-11-18T18:02:00Z"/>
              </w:rPr>
            </w:pPr>
            <w:ins w:id="3864" w:author="Tim Tørnes Pedersen" w:date="2021-11-18T18:02:00Z">
              <w:r>
                <w:t>2.67</w:t>
              </w:r>
            </w:ins>
          </w:p>
        </w:tc>
        <w:tc>
          <w:tcPr>
            <w:tcW w:w="0" w:type="auto"/>
          </w:tcPr>
          <w:p w14:paraId="3C5CC475" w14:textId="77777777" w:rsidR="007D446A" w:rsidRDefault="007D446A" w:rsidP="00EC0359">
            <w:pPr>
              <w:pStyle w:val="Compact"/>
              <w:jc w:val="right"/>
              <w:rPr>
                <w:ins w:id="3865" w:author="Tim Tørnes Pedersen" w:date="2021-11-18T18:02:00Z"/>
              </w:rPr>
            </w:pPr>
            <w:ins w:id="3866" w:author="Tim Tørnes Pedersen" w:date="2021-11-18T18:02:00Z">
              <w:r>
                <w:t>30</w:t>
              </w:r>
            </w:ins>
          </w:p>
        </w:tc>
      </w:tr>
      <w:tr w:rsidR="007D446A" w14:paraId="03146111" w14:textId="77777777" w:rsidTr="00EC0359">
        <w:trPr>
          <w:ins w:id="3867" w:author="Tim Tørnes Pedersen" w:date="2021-11-18T18:02:00Z"/>
        </w:trPr>
        <w:tc>
          <w:tcPr>
            <w:tcW w:w="0" w:type="auto"/>
          </w:tcPr>
          <w:p w14:paraId="13A431E1" w14:textId="77777777" w:rsidR="007D446A" w:rsidRDefault="007D446A" w:rsidP="00EC0359">
            <w:pPr>
              <w:pStyle w:val="Compact"/>
              <w:rPr>
                <w:ins w:id="3868" w:author="Tim Tørnes Pedersen" w:date="2021-11-18T18:02:00Z"/>
              </w:rPr>
            </w:pPr>
            <w:ins w:id="3869" w:author="Tim Tørnes Pedersen" w:date="2021-11-18T18:02:00Z">
              <w:r>
                <w:t>Offshore wind AC connection submarine</w:t>
              </w:r>
            </w:ins>
          </w:p>
        </w:tc>
        <w:tc>
          <w:tcPr>
            <w:tcW w:w="0" w:type="auto"/>
          </w:tcPr>
          <w:p w14:paraId="1D1A3D63" w14:textId="77777777" w:rsidR="007D446A" w:rsidRDefault="007D446A" w:rsidP="00EC0359">
            <w:pPr>
              <w:pStyle w:val="Compact"/>
              <w:jc w:val="right"/>
              <w:rPr>
                <w:ins w:id="3870" w:author="Tim Tørnes Pedersen" w:date="2021-11-18T18:02:00Z"/>
              </w:rPr>
            </w:pPr>
            <w:ins w:id="3871" w:author="Tim Tørnes Pedersen" w:date="2021-11-18T18:02:00Z">
              <w:r>
                <w:t>2685.0*</w:t>
              </w:r>
            </w:ins>
          </w:p>
        </w:tc>
        <w:tc>
          <w:tcPr>
            <w:tcW w:w="0" w:type="auto"/>
          </w:tcPr>
          <w:p w14:paraId="12B1BEBB" w14:textId="77777777" w:rsidR="007D446A" w:rsidRDefault="007D446A" w:rsidP="00EC0359">
            <w:pPr>
              <w:pStyle w:val="Compact"/>
              <w:jc w:val="right"/>
              <w:rPr>
                <w:ins w:id="3872" w:author="Tim Tørnes Pedersen" w:date="2021-11-18T18:02:00Z"/>
              </w:rPr>
            </w:pPr>
            <w:ins w:id="3873" w:author="Tim Tørnes Pedersen" w:date="2021-11-18T18:02:00Z">
              <w:r>
                <w:t>0</w:t>
              </w:r>
            </w:ins>
          </w:p>
        </w:tc>
        <w:tc>
          <w:tcPr>
            <w:tcW w:w="0" w:type="auto"/>
          </w:tcPr>
          <w:p w14:paraId="47EED583" w14:textId="77777777" w:rsidR="007D446A" w:rsidRDefault="007D446A" w:rsidP="00EC0359">
            <w:pPr>
              <w:pStyle w:val="Compact"/>
              <w:jc w:val="right"/>
              <w:rPr>
                <w:ins w:id="3874" w:author="Tim Tørnes Pedersen" w:date="2021-11-18T18:02:00Z"/>
              </w:rPr>
            </w:pPr>
            <w:ins w:id="3875" w:author="Tim Tørnes Pedersen" w:date="2021-11-18T18:02:00Z">
              <w:r>
                <w:t>0</w:t>
              </w:r>
            </w:ins>
          </w:p>
        </w:tc>
        <w:tc>
          <w:tcPr>
            <w:tcW w:w="0" w:type="auto"/>
          </w:tcPr>
          <w:p w14:paraId="3081EAAB" w14:textId="77777777" w:rsidR="007D446A" w:rsidRDefault="007D446A" w:rsidP="00EC0359">
            <w:pPr>
              <w:pStyle w:val="Compact"/>
              <w:jc w:val="right"/>
              <w:rPr>
                <w:ins w:id="3876" w:author="Tim Tørnes Pedersen" w:date="2021-11-18T18:02:00Z"/>
              </w:rPr>
            </w:pPr>
            <w:ins w:id="3877" w:author="Tim Tørnes Pedersen" w:date="2021-11-18T18:02:00Z">
              <w:r>
                <w:t>30</w:t>
              </w:r>
            </w:ins>
          </w:p>
        </w:tc>
      </w:tr>
      <w:tr w:rsidR="007D446A" w14:paraId="66C699F0" w14:textId="77777777" w:rsidTr="00EC0359">
        <w:trPr>
          <w:ins w:id="3878" w:author="Tim Tørnes Pedersen" w:date="2021-11-18T18:02:00Z"/>
        </w:trPr>
        <w:tc>
          <w:tcPr>
            <w:tcW w:w="0" w:type="auto"/>
          </w:tcPr>
          <w:p w14:paraId="3FDC6C78" w14:textId="77777777" w:rsidR="007D446A" w:rsidRDefault="007D446A" w:rsidP="00EC0359">
            <w:pPr>
              <w:pStyle w:val="Compact"/>
              <w:rPr>
                <w:ins w:id="3879" w:author="Tim Tørnes Pedersen" w:date="2021-11-18T18:02:00Z"/>
              </w:rPr>
            </w:pPr>
            <w:ins w:id="3880" w:author="Tim Tørnes Pedersen" w:date="2021-11-18T18:02:00Z">
              <w:r>
                <w:t>Offshore wind AC connection underground</w:t>
              </w:r>
            </w:ins>
          </w:p>
        </w:tc>
        <w:tc>
          <w:tcPr>
            <w:tcW w:w="0" w:type="auto"/>
          </w:tcPr>
          <w:p w14:paraId="063A0048" w14:textId="77777777" w:rsidR="007D446A" w:rsidRDefault="007D446A" w:rsidP="00EC0359">
            <w:pPr>
              <w:pStyle w:val="Compact"/>
              <w:jc w:val="right"/>
              <w:rPr>
                <w:ins w:id="3881" w:author="Tim Tørnes Pedersen" w:date="2021-11-18T18:02:00Z"/>
              </w:rPr>
            </w:pPr>
            <w:ins w:id="3882" w:author="Tim Tørnes Pedersen" w:date="2021-11-18T18:02:00Z">
              <w:r>
                <w:t>1342.0*</w:t>
              </w:r>
            </w:ins>
          </w:p>
        </w:tc>
        <w:tc>
          <w:tcPr>
            <w:tcW w:w="0" w:type="auto"/>
          </w:tcPr>
          <w:p w14:paraId="7A29759D" w14:textId="77777777" w:rsidR="007D446A" w:rsidRDefault="007D446A" w:rsidP="00EC0359">
            <w:pPr>
              <w:pStyle w:val="Compact"/>
              <w:jc w:val="right"/>
              <w:rPr>
                <w:ins w:id="3883" w:author="Tim Tørnes Pedersen" w:date="2021-11-18T18:02:00Z"/>
              </w:rPr>
            </w:pPr>
            <w:ins w:id="3884" w:author="Tim Tørnes Pedersen" w:date="2021-11-18T18:02:00Z">
              <w:r>
                <w:t>0</w:t>
              </w:r>
            </w:ins>
          </w:p>
        </w:tc>
        <w:tc>
          <w:tcPr>
            <w:tcW w:w="0" w:type="auto"/>
          </w:tcPr>
          <w:p w14:paraId="2391EF5D" w14:textId="77777777" w:rsidR="007D446A" w:rsidRDefault="007D446A" w:rsidP="00EC0359">
            <w:pPr>
              <w:pStyle w:val="Compact"/>
              <w:jc w:val="right"/>
              <w:rPr>
                <w:ins w:id="3885" w:author="Tim Tørnes Pedersen" w:date="2021-11-18T18:02:00Z"/>
              </w:rPr>
            </w:pPr>
            <w:ins w:id="3886" w:author="Tim Tørnes Pedersen" w:date="2021-11-18T18:02:00Z">
              <w:r>
                <w:t>0</w:t>
              </w:r>
            </w:ins>
          </w:p>
        </w:tc>
        <w:tc>
          <w:tcPr>
            <w:tcW w:w="0" w:type="auto"/>
          </w:tcPr>
          <w:p w14:paraId="309888D8" w14:textId="77777777" w:rsidR="007D446A" w:rsidRDefault="007D446A" w:rsidP="00EC0359">
            <w:pPr>
              <w:pStyle w:val="Compact"/>
              <w:jc w:val="right"/>
              <w:rPr>
                <w:ins w:id="3887" w:author="Tim Tørnes Pedersen" w:date="2021-11-18T18:02:00Z"/>
              </w:rPr>
            </w:pPr>
            <w:ins w:id="3888" w:author="Tim Tørnes Pedersen" w:date="2021-11-18T18:02:00Z">
              <w:r>
                <w:t>30</w:t>
              </w:r>
            </w:ins>
          </w:p>
        </w:tc>
      </w:tr>
      <w:tr w:rsidR="007D446A" w14:paraId="76A012D4" w14:textId="77777777" w:rsidTr="00EC0359">
        <w:trPr>
          <w:ins w:id="3889" w:author="Tim Tørnes Pedersen" w:date="2021-11-18T18:02:00Z"/>
        </w:trPr>
        <w:tc>
          <w:tcPr>
            <w:tcW w:w="0" w:type="auto"/>
          </w:tcPr>
          <w:p w14:paraId="6C0C735D" w14:textId="77777777" w:rsidR="007D446A" w:rsidRDefault="007D446A" w:rsidP="00EC0359">
            <w:pPr>
              <w:pStyle w:val="Compact"/>
              <w:rPr>
                <w:ins w:id="3890" w:author="Tim Tørnes Pedersen" w:date="2021-11-18T18:02:00Z"/>
              </w:rPr>
            </w:pPr>
            <w:ins w:id="3891" w:author="Tim Tørnes Pedersen" w:date="2021-11-18T18:02:00Z">
              <w:r>
                <w:t>Offshore wind AC station</w:t>
              </w:r>
            </w:ins>
          </w:p>
        </w:tc>
        <w:tc>
          <w:tcPr>
            <w:tcW w:w="0" w:type="auto"/>
          </w:tcPr>
          <w:p w14:paraId="34B29532" w14:textId="77777777" w:rsidR="007D446A" w:rsidRDefault="007D446A" w:rsidP="00EC0359">
            <w:pPr>
              <w:pStyle w:val="Compact"/>
              <w:jc w:val="right"/>
              <w:rPr>
                <w:ins w:id="3892" w:author="Tim Tørnes Pedersen" w:date="2021-11-18T18:02:00Z"/>
              </w:rPr>
            </w:pPr>
            <w:ins w:id="3893" w:author="Tim Tørnes Pedersen" w:date="2021-11-18T18:02:00Z">
              <w:r>
                <w:t>250.0</w:t>
              </w:r>
            </w:ins>
          </w:p>
        </w:tc>
        <w:tc>
          <w:tcPr>
            <w:tcW w:w="0" w:type="auto"/>
          </w:tcPr>
          <w:p w14:paraId="421273E8" w14:textId="77777777" w:rsidR="007D446A" w:rsidRDefault="007D446A" w:rsidP="00EC0359">
            <w:pPr>
              <w:pStyle w:val="Compact"/>
              <w:jc w:val="right"/>
              <w:rPr>
                <w:ins w:id="3894" w:author="Tim Tørnes Pedersen" w:date="2021-11-18T18:02:00Z"/>
              </w:rPr>
            </w:pPr>
            <w:ins w:id="3895" w:author="Tim Tørnes Pedersen" w:date="2021-11-18T18:02:00Z">
              <w:r>
                <w:t>0</w:t>
              </w:r>
            </w:ins>
          </w:p>
        </w:tc>
        <w:tc>
          <w:tcPr>
            <w:tcW w:w="0" w:type="auto"/>
          </w:tcPr>
          <w:p w14:paraId="58F575D4" w14:textId="77777777" w:rsidR="007D446A" w:rsidRDefault="007D446A" w:rsidP="00EC0359">
            <w:pPr>
              <w:pStyle w:val="Compact"/>
              <w:jc w:val="right"/>
              <w:rPr>
                <w:ins w:id="3896" w:author="Tim Tørnes Pedersen" w:date="2021-11-18T18:02:00Z"/>
              </w:rPr>
            </w:pPr>
            <w:ins w:id="3897" w:author="Tim Tørnes Pedersen" w:date="2021-11-18T18:02:00Z">
              <w:r>
                <w:t>0</w:t>
              </w:r>
            </w:ins>
          </w:p>
        </w:tc>
        <w:tc>
          <w:tcPr>
            <w:tcW w:w="0" w:type="auto"/>
          </w:tcPr>
          <w:p w14:paraId="5BB62B18" w14:textId="77777777" w:rsidR="007D446A" w:rsidRDefault="007D446A" w:rsidP="00EC0359">
            <w:pPr>
              <w:pStyle w:val="Compact"/>
              <w:jc w:val="right"/>
              <w:rPr>
                <w:ins w:id="3898" w:author="Tim Tørnes Pedersen" w:date="2021-11-18T18:02:00Z"/>
              </w:rPr>
            </w:pPr>
            <w:ins w:id="3899" w:author="Tim Tørnes Pedersen" w:date="2021-11-18T18:02:00Z">
              <w:r>
                <w:t>30</w:t>
              </w:r>
            </w:ins>
          </w:p>
        </w:tc>
      </w:tr>
      <w:tr w:rsidR="007D446A" w14:paraId="1951D969" w14:textId="77777777" w:rsidTr="00EC0359">
        <w:trPr>
          <w:ins w:id="3900" w:author="Tim Tørnes Pedersen" w:date="2021-11-18T18:02:00Z"/>
        </w:trPr>
        <w:tc>
          <w:tcPr>
            <w:tcW w:w="0" w:type="auto"/>
          </w:tcPr>
          <w:p w14:paraId="75FF4A6B" w14:textId="77777777" w:rsidR="007D446A" w:rsidRDefault="007D446A" w:rsidP="00EC0359">
            <w:pPr>
              <w:pStyle w:val="Compact"/>
              <w:rPr>
                <w:ins w:id="3901" w:author="Tim Tørnes Pedersen" w:date="2021-11-18T18:02:00Z"/>
              </w:rPr>
            </w:pPr>
            <w:ins w:id="3902" w:author="Tim Tørnes Pedersen" w:date="2021-11-18T18:02:00Z">
              <w:r>
                <w:t>Offshore wind DC connection submarine</w:t>
              </w:r>
            </w:ins>
          </w:p>
        </w:tc>
        <w:tc>
          <w:tcPr>
            <w:tcW w:w="0" w:type="auto"/>
          </w:tcPr>
          <w:p w14:paraId="5DD6F15E" w14:textId="77777777" w:rsidR="007D446A" w:rsidRDefault="007D446A" w:rsidP="00EC0359">
            <w:pPr>
              <w:pStyle w:val="Compact"/>
              <w:jc w:val="right"/>
              <w:rPr>
                <w:ins w:id="3903" w:author="Tim Tørnes Pedersen" w:date="2021-11-18T18:02:00Z"/>
              </w:rPr>
            </w:pPr>
            <w:ins w:id="3904" w:author="Tim Tørnes Pedersen" w:date="2021-11-18T18:02:00Z">
              <w:r>
                <w:t>2000.0*</w:t>
              </w:r>
            </w:ins>
          </w:p>
        </w:tc>
        <w:tc>
          <w:tcPr>
            <w:tcW w:w="0" w:type="auto"/>
          </w:tcPr>
          <w:p w14:paraId="19F67ECA" w14:textId="77777777" w:rsidR="007D446A" w:rsidRDefault="007D446A" w:rsidP="00EC0359">
            <w:pPr>
              <w:pStyle w:val="Compact"/>
              <w:jc w:val="right"/>
              <w:rPr>
                <w:ins w:id="3905" w:author="Tim Tørnes Pedersen" w:date="2021-11-18T18:02:00Z"/>
              </w:rPr>
            </w:pPr>
            <w:ins w:id="3906" w:author="Tim Tørnes Pedersen" w:date="2021-11-18T18:02:00Z">
              <w:r>
                <w:t>0</w:t>
              </w:r>
            </w:ins>
          </w:p>
        </w:tc>
        <w:tc>
          <w:tcPr>
            <w:tcW w:w="0" w:type="auto"/>
          </w:tcPr>
          <w:p w14:paraId="206AC47B" w14:textId="77777777" w:rsidR="007D446A" w:rsidRDefault="007D446A" w:rsidP="00EC0359">
            <w:pPr>
              <w:pStyle w:val="Compact"/>
              <w:jc w:val="right"/>
              <w:rPr>
                <w:ins w:id="3907" w:author="Tim Tørnes Pedersen" w:date="2021-11-18T18:02:00Z"/>
              </w:rPr>
            </w:pPr>
            <w:ins w:id="3908" w:author="Tim Tørnes Pedersen" w:date="2021-11-18T18:02:00Z">
              <w:r>
                <w:t>0</w:t>
              </w:r>
            </w:ins>
          </w:p>
        </w:tc>
        <w:tc>
          <w:tcPr>
            <w:tcW w:w="0" w:type="auto"/>
          </w:tcPr>
          <w:p w14:paraId="3B0065E5" w14:textId="77777777" w:rsidR="007D446A" w:rsidRDefault="007D446A" w:rsidP="00EC0359">
            <w:pPr>
              <w:pStyle w:val="Compact"/>
              <w:jc w:val="right"/>
              <w:rPr>
                <w:ins w:id="3909" w:author="Tim Tørnes Pedersen" w:date="2021-11-18T18:02:00Z"/>
              </w:rPr>
            </w:pPr>
            <w:ins w:id="3910" w:author="Tim Tørnes Pedersen" w:date="2021-11-18T18:02:00Z">
              <w:r>
                <w:t>30</w:t>
              </w:r>
            </w:ins>
          </w:p>
        </w:tc>
      </w:tr>
      <w:tr w:rsidR="007D446A" w14:paraId="0A826008" w14:textId="77777777" w:rsidTr="00EC0359">
        <w:trPr>
          <w:ins w:id="3911" w:author="Tim Tørnes Pedersen" w:date="2021-11-18T18:02:00Z"/>
        </w:trPr>
        <w:tc>
          <w:tcPr>
            <w:tcW w:w="0" w:type="auto"/>
          </w:tcPr>
          <w:p w14:paraId="740E551A" w14:textId="77777777" w:rsidR="007D446A" w:rsidRDefault="007D446A" w:rsidP="00EC0359">
            <w:pPr>
              <w:pStyle w:val="Compact"/>
              <w:rPr>
                <w:ins w:id="3912" w:author="Tim Tørnes Pedersen" w:date="2021-11-18T18:02:00Z"/>
              </w:rPr>
            </w:pPr>
            <w:ins w:id="3913" w:author="Tim Tørnes Pedersen" w:date="2021-11-18T18:02:00Z">
              <w:r>
                <w:t>Offshore wind DC connection underground</w:t>
              </w:r>
            </w:ins>
          </w:p>
        </w:tc>
        <w:tc>
          <w:tcPr>
            <w:tcW w:w="0" w:type="auto"/>
          </w:tcPr>
          <w:p w14:paraId="64E3BCFB" w14:textId="77777777" w:rsidR="007D446A" w:rsidRDefault="007D446A" w:rsidP="00EC0359">
            <w:pPr>
              <w:pStyle w:val="Compact"/>
              <w:jc w:val="right"/>
              <w:rPr>
                <w:ins w:id="3914" w:author="Tim Tørnes Pedersen" w:date="2021-11-18T18:02:00Z"/>
              </w:rPr>
            </w:pPr>
            <w:ins w:id="3915" w:author="Tim Tørnes Pedersen" w:date="2021-11-18T18:02:00Z">
              <w:r>
                <w:t>1000.0*</w:t>
              </w:r>
            </w:ins>
          </w:p>
        </w:tc>
        <w:tc>
          <w:tcPr>
            <w:tcW w:w="0" w:type="auto"/>
          </w:tcPr>
          <w:p w14:paraId="0FD5D0D0" w14:textId="77777777" w:rsidR="007D446A" w:rsidRDefault="007D446A" w:rsidP="00EC0359">
            <w:pPr>
              <w:pStyle w:val="Compact"/>
              <w:jc w:val="right"/>
              <w:rPr>
                <w:ins w:id="3916" w:author="Tim Tørnes Pedersen" w:date="2021-11-18T18:02:00Z"/>
              </w:rPr>
            </w:pPr>
            <w:ins w:id="3917" w:author="Tim Tørnes Pedersen" w:date="2021-11-18T18:02:00Z">
              <w:r>
                <w:t>0</w:t>
              </w:r>
            </w:ins>
          </w:p>
        </w:tc>
        <w:tc>
          <w:tcPr>
            <w:tcW w:w="0" w:type="auto"/>
          </w:tcPr>
          <w:p w14:paraId="18B8770F" w14:textId="77777777" w:rsidR="007D446A" w:rsidRDefault="007D446A" w:rsidP="00EC0359">
            <w:pPr>
              <w:pStyle w:val="Compact"/>
              <w:jc w:val="right"/>
              <w:rPr>
                <w:ins w:id="3918" w:author="Tim Tørnes Pedersen" w:date="2021-11-18T18:02:00Z"/>
              </w:rPr>
            </w:pPr>
            <w:ins w:id="3919" w:author="Tim Tørnes Pedersen" w:date="2021-11-18T18:02:00Z">
              <w:r>
                <w:t>0</w:t>
              </w:r>
            </w:ins>
          </w:p>
        </w:tc>
        <w:tc>
          <w:tcPr>
            <w:tcW w:w="0" w:type="auto"/>
          </w:tcPr>
          <w:p w14:paraId="77BC3677" w14:textId="77777777" w:rsidR="007D446A" w:rsidRDefault="007D446A" w:rsidP="00EC0359">
            <w:pPr>
              <w:pStyle w:val="Compact"/>
              <w:jc w:val="right"/>
              <w:rPr>
                <w:ins w:id="3920" w:author="Tim Tørnes Pedersen" w:date="2021-11-18T18:02:00Z"/>
              </w:rPr>
            </w:pPr>
            <w:ins w:id="3921" w:author="Tim Tørnes Pedersen" w:date="2021-11-18T18:02:00Z">
              <w:r>
                <w:t>30</w:t>
              </w:r>
            </w:ins>
          </w:p>
        </w:tc>
      </w:tr>
      <w:tr w:rsidR="007D446A" w14:paraId="17071615" w14:textId="77777777" w:rsidTr="00EC0359">
        <w:trPr>
          <w:ins w:id="3922" w:author="Tim Tørnes Pedersen" w:date="2021-11-18T18:02:00Z"/>
        </w:trPr>
        <w:tc>
          <w:tcPr>
            <w:tcW w:w="0" w:type="auto"/>
          </w:tcPr>
          <w:p w14:paraId="46AABC7E" w14:textId="77777777" w:rsidR="007D446A" w:rsidRDefault="007D446A" w:rsidP="00EC0359">
            <w:pPr>
              <w:pStyle w:val="Compact"/>
              <w:rPr>
                <w:ins w:id="3923" w:author="Tim Tørnes Pedersen" w:date="2021-11-18T18:02:00Z"/>
              </w:rPr>
            </w:pPr>
            <w:ins w:id="3924" w:author="Tim Tørnes Pedersen" w:date="2021-11-18T18:02:00Z">
              <w:r>
                <w:t>Offshore wind DC station</w:t>
              </w:r>
            </w:ins>
          </w:p>
        </w:tc>
        <w:tc>
          <w:tcPr>
            <w:tcW w:w="0" w:type="auto"/>
          </w:tcPr>
          <w:p w14:paraId="1F0E0059" w14:textId="77777777" w:rsidR="007D446A" w:rsidRDefault="007D446A" w:rsidP="00EC0359">
            <w:pPr>
              <w:pStyle w:val="Compact"/>
              <w:jc w:val="right"/>
              <w:rPr>
                <w:ins w:id="3925" w:author="Tim Tørnes Pedersen" w:date="2021-11-18T18:02:00Z"/>
              </w:rPr>
            </w:pPr>
            <w:ins w:id="3926" w:author="Tim Tørnes Pedersen" w:date="2021-11-18T18:02:00Z">
              <w:r>
                <w:t>400</w:t>
              </w:r>
            </w:ins>
          </w:p>
        </w:tc>
        <w:tc>
          <w:tcPr>
            <w:tcW w:w="0" w:type="auto"/>
          </w:tcPr>
          <w:p w14:paraId="77301040" w14:textId="77777777" w:rsidR="007D446A" w:rsidRDefault="007D446A" w:rsidP="00EC0359">
            <w:pPr>
              <w:pStyle w:val="Compact"/>
              <w:jc w:val="right"/>
              <w:rPr>
                <w:ins w:id="3927" w:author="Tim Tørnes Pedersen" w:date="2021-11-18T18:02:00Z"/>
              </w:rPr>
            </w:pPr>
            <w:ins w:id="3928" w:author="Tim Tørnes Pedersen" w:date="2021-11-18T18:02:00Z">
              <w:r>
                <w:t>0</w:t>
              </w:r>
            </w:ins>
          </w:p>
        </w:tc>
        <w:tc>
          <w:tcPr>
            <w:tcW w:w="0" w:type="auto"/>
          </w:tcPr>
          <w:p w14:paraId="09EC50C1" w14:textId="77777777" w:rsidR="007D446A" w:rsidRDefault="007D446A" w:rsidP="00EC0359">
            <w:pPr>
              <w:pStyle w:val="Compact"/>
              <w:jc w:val="right"/>
              <w:rPr>
                <w:ins w:id="3929" w:author="Tim Tørnes Pedersen" w:date="2021-11-18T18:02:00Z"/>
              </w:rPr>
            </w:pPr>
            <w:ins w:id="3930" w:author="Tim Tørnes Pedersen" w:date="2021-11-18T18:02:00Z">
              <w:r>
                <w:t>0</w:t>
              </w:r>
            </w:ins>
          </w:p>
        </w:tc>
        <w:tc>
          <w:tcPr>
            <w:tcW w:w="0" w:type="auto"/>
          </w:tcPr>
          <w:p w14:paraId="49E2A5FF" w14:textId="77777777" w:rsidR="007D446A" w:rsidRDefault="007D446A" w:rsidP="00EC0359">
            <w:pPr>
              <w:pStyle w:val="Compact"/>
              <w:jc w:val="right"/>
              <w:rPr>
                <w:ins w:id="3931" w:author="Tim Tørnes Pedersen" w:date="2021-11-18T18:02:00Z"/>
              </w:rPr>
            </w:pPr>
            <w:ins w:id="3932" w:author="Tim Tørnes Pedersen" w:date="2021-11-18T18:02:00Z">
              <w:r>
                <w:t>30</w:t>
              </w:r>
            </w:ins>
          </w:p>
        </w:tc>
      </w:tr>
      <w:tr w:rsidR="007D446A" w14:paraId="5061B7A2" w14:textId="77777777" w:rsidTr="00EC0359">
        <w:trPr>
          <w:ins w:id="3933" w:author="Tim Tørnes Pedersen" w:date="2021-11-18T18:02:00Z"/>
        </w:trPr>
        <w:tc>
          <w:tcPr>
            <w:tcW w:w="0" w:type="auto"/>
          </w:tcPr>
          <w:p w14:paraId="05E6F36E" w14:textId="77777777" w:rsidR="007D446A" w:rsidRDefault="007D446A" w:rsidP="00EC0359">
            <w:pPr>
              <w:pStyle w:val="Compact"/>
              <w:rPr>
                <w:ins w:id="3934" w:author="Tim Tørnes Pedersen" w:date="2021-11-18T18:02:00Z"/>
              </w:rPr>
            </w:pPr>
            <w:ins w:id="3935" w:author="Tim Tørnes Pedersen" w:date="2021-11-18T18:02:00Z">
              <w:r>
                <w:t>Onshore wind</w:t>
              </w:r>
            </w:ins>
          </w:p>
        </w:tc>
        <w:tc>
          <w:tcPr>
            <w:tcW w:w="0" w:type="auto"/>
          </w:tcPr>
          <w:p w14:paraId="08158799" w14:textId="77777777" w:rsidR="007D446A" w:rsidRDefault="007D446A" w:rsidP="00EC0359">
            <w:pPr>
              <w:pStyle w:val="Compact"/>
              <w:jc w:val="right"/>
              <w:rPr>
                <w:ins w:id="3936" w:author="Tim Tørnes Pedersen" w:date="2021-11-18T18:02:00Z"/>
              </w:rPr>
            </w:pPr>
            <w:ins w:id="3937" w:author="Tim Tørnes Pedersen" w:date="2021-11-18T18:02:00Z">
              <w:r>
                <w:t>1035.6</w:t>
              </w:r>
            </w:ins>
          </w:p>
        </w:tc>
        <w:tc>
          <w:tcPr>
            <w:tcW w:w="0" w:type="auto"/>
          </w:tcPr>
          <w:p w14:paraId="3CFFBABF" w14:textId="77777777" w:rsidR="007D446A" w:rsidRDefault="007D446A" w:rsidP="00EC0359">
            <w:pPr>
              <w:pStyle w:val="Compact"/>
              <w:jc w:val="right"/>
              <w:rPr>
                <w:ins w:id="3938" w:author="Tim Tørnes Pedersen" w:date="2021-11-18T18:02:00Z"/>
              </w:rPr>
            </w:pPr>
            <w:ins w:id="3939" w:author="Tim Tørnes Pedersen" w:date="2021-11-18T18:02:00Z">
              <w:r>
                <w:t>1.22</w:t>
              </w:r>
            </w:ins>
          </w:p>
        </w:tc>
        <w:tc>
          <w:tcPr>
            <w:tcW w:w="0" w:type="auto"/>
          </w:tcPr>
          <w:p w14:paraId="39ABF3C6" w14:textId="77777777" w:rsidR="007D446A" w:rsidRDefault="007D446A" w:rsidP="00EC0359">
            <w:pPr>
              <w:pStyle w:val="Compact"/>
              <w:jc w:val="right"/>
              <w:rPr>
                <w:ins w:id="3940" w:author="Tim Tørnes Pedersen" w:date="2021-11-18T18:02:00Z"/>
              </w:rPr>
            </w:pPr>
            <w:ins w:id="3941" w:author="Tim Tørnes Pedersen" w:date="2021-11-18T18:02:00Z">
              <w:r>
                <w:t>1.35</w:t>
              </w:r>
            </w:ins>
          </w:p>
        </w:tc>
        <w:tc>
          <w:tcPr>
            <w:tcW w:w="0" w:type="auto"/>
          </w:tcPr>
          <w:p w14:paraId="14B3CA39" w14:textId="77777777" w:rsidR="007D446A" w:rsidRDefault="007D446A" w:rsidP="00EC0359">
            <w:pPr>
              <w:pStyle w:val="Compact"/>
              <w:jc w:val="right"/>
              <w:rPr>
                <w:ins w:id="3942" w:author="Tim Tørnes Pedersen" w:date="2021-11-18T18:02:00Z"/>
              </w:rPr>
            </w:pPr>
            <w:ins w:id="3943" w:author="Tim Tørnes Pedersen" w:date="2021-11-18T18:02:00Z">
              <w:r>
                <w:t>30</w:t>
              </w:r>
            </w:ins>
          </w:p>
        </w:tc>
      </w:tr>
      <w:tr w:rsidR="007D446A" w14:paraId="004BCD2F" w14:textId="77777777" w:rsidTr="00EC0359">
        <w:trPr>
          <w:ins w:id="3944" w:author="Tim Tørnes Pedersen" w:date="2021-11-18T18:02:00Z"/>
        </w:trPr>
        <w:tc>
          <w:tcPr>
            <w:tcW w:w="0" w:type="auto"/>
          </w:tcPr>
          <w:p w14:paraId="4FCEB444" w14:textId="77777777" w:rsidR="007D446A" w:rsidRDefault="007D446A" w:rsidP="00EC0359">
            <w:pPr>
              <w:pStyle w:val="Compact"/>
              <w:rPr>
                <w:ins w:id="3945" w:author="Tim Tørnes Pedersen" w:date="2021-11-18T18:02:00Z"/>
              </w:rPr>
            </w:pPr>
            <w:ins w:id="3946" w:author="Tim Tørnes Pedersen" w:date="2021-11-18T18:02:00Z">
              <w:r>
                <w:t>Utility scale solar PV</w:t>
              </w:r>
            </w:ins>
          </w:p>
        </w:tc>
        <w:tc>
          <w:tcPr>
            <w:tcW w:w="0" w:type="auto"/>
          </w:tcPr>
          <w:p w14:paraId="47E67C8E" w14:textId="77777777" w:rsidR="007D446A" w:rsidRDefault="007D446A" w:rsidP="00EC0359">
            <w:pPr>
              <w:pStyle w:val="Compact"/>
              <w:jc w:val="right"/>
              <w:rPr>
                <w:ins w:id="3947" w:author="Tim Tørnes Pedersen" w:date="2021-11-18T18:02:00Z"/>
              </w:rPr>
            </w:pPr>
            <w:ins w:id="3948" w:author="Tim Tørnes Pedersen" w:date="2021-11-18T18:02:00Z">
              <w:r>
                <w:t>376.3</w:t>
              </w:r>
            </w:ins>
          </w:p>
        </w:tc>
        <w:tc>
          <w:tcPr>
            <w:tcW w:w="0" w:type="auto"/>
          </w:tcPr>
          <w:p w14:paraId="704523FB" w14:textId="77777777" w:rsidR="007D446A" w:rsidRDefault="007D446A" w:rsidP="00EC0359">
            <w:pPr>
              <w:pStyle w:val="Compact"/>
              <w:jc w:val="right"/>
              <w:rPr>
                <w:ins w:id="3949" w:author="Tim Tørnes Pedersen" w:date="2021-11-18T18:02:00Z"/>
              </w:rPr>
            </w:pPr>
            <w:ins w:id="3950" w:author="Tim Tørnes Pedersen" w:date="2021-11-18T18:02:00Z">
              <w:r>
                <w:t>1.93</w:t>
              </w:r>
            </w:ins>
          </w:p>
        </w:tc>
        <w:tc>
          <w:tcPr>
            <w:tcW w:w="0" w:type="auto"/>
          </w:tcPr>
          <w:p w14:paraId="27825091" w14:textId="77777777" w:rsidR="007D446A" w:rsidRDefault="007D446A" w:rsidP="00EC0359">
            <w:pPr>
              <w:pStyle w:val="Compact"/>
              <w:jc w:val="right"/>
              <w:rPr>
                <w:ins w:id="3951" w:author="Tim Tørnes Pedersen" w:date="2021-11-18T18:02:00Z"/>
              </w:rPr>
            </w:pPr>
            <w:ins w:id="3952" w:author="Tim Tørnes Pedersen" w:date="2021-11-18T18:02:00Z">
              <w:r>
                <w:t>0</w:t>
              </w:r>
            </w:ins>
          </w:p>
        </w:tc>
        <w:tc>
          <w:tcPr>
            <w:tcW w:w="0" w:type="auto"/>
          </w:tcPr>
          <w:p w14:paraId="4D59923B" w14:textId="77777777" w:rsidR="007D446A" w:rsidRDefault="007D446A" w:rsidP="00EC0359">
            <w:pPr>
              <w:pStyle w:val="Compact"/>
              <w:jc w:val="right"/>
              <w:rPr>
                <w:ins w:id="3953" w:author="Tim Tørnes Pedersen" w:date="2021-11-18T18:02:00Z"/>
              </w:rPr>
            </w:pPr>
            <w:ins w:id="3954" w:author="Tim Tørnes Pedersen" w:date="2021-11-18T18:02:00Z">
              <w:r>
                <w:t>40</w:t>
              </w:r>
            </w:ins>
          </w:p>
        </w:tc>
      </w:tr>
      <w:tr w:rsidR="007D446A" w14:paraId="305ABDEE" w14:textId="77777777" w:rsidTr="00EC0359">
        <w:trPr>
          <w:ins w:id="3955" w:author="Tim Tørnes Pedersen" w:date="2021-11-18T18:02:00Z"/>
        </w:trPr>
        <w:tc>
          <w:tcPr>
            <w:tcW w:w="0" w:type="auto"/>
          </w:tcPr>
          <w:p w14:paraId="770B3F31" w14:textId="77777777" w:rsidR="007D446A" w:rsidRDefault="007D446A" w:rsidP="00EC0359">
            <w:pPr>
              <w:pStyle w:val="Compact"/>
              <w:rPr>
                <w:ins w:id="3956" w:author="Tim Tørnes Pedersen" w:date="2021-11-18T18:02:00Z"/>
              </w:rPr>
            </w:pPr>
            <w:ins w:id="3957" w:author="Tim Tørnes Pedersen" w:date="2021-11-18T18:02:00Z">
              <w:r>
                <w:t>Electrolysis</w:t>
              </w:r>
            </w:ins>
          </w:p>
        </w:tc>
        <w:tc>
          <w:tcPr>
            <w:tcW w:w="0" w:type="auto"/>
          </w:tcPr>
          <w:p w14:paraId="058420B5" w14:textId="77777777" w:rsidR="007D446A" w:rsidRDefault="007D446A" w:rsidP="00EC0359">
            <w:pPr>
              <w:pStyle w:val="Compact"/>
              <w:jc w:val="right"/>
              <w:rPr>
                <w:ins w:id="3958" w:author="Tim Tørnes Pedersen" w:date="2021-11-18T18:02:00Z"/>
              </w:rPr>
            </w:pPr>
            <w:ins w:id="3959" w:author="Tim Tørnes Pedersen" w:date="2021-11-18T18:02:00Z">
              <w:r>
                <w:t>550.0</w:t>
              </w:r>
            </w:ins>
          </w:p>
        </w:tc>
        <w:tc>
          <w:tcPr>
            <w:tcW w:w="0" w:type="auto"/>
          </w:tcPr>
          <w:p w14:paraId="38E782D1" w14:textId="77777777" w:rsidR="007D446A" w:rsidRDefault="007D446A" w:rsidP="00EC0359">
            <w:pPr>
              <w:pStyle w:val="Compact"/>
              <w:jc w:val="right"/>
              <w:rPr>
                <w:ins w:id="3960" w:author="Tim Tørnes Pedersen" w:date="2021-11-18T18:02:00Z"/>
              </w:rPr>
            </w:pPr>
            <w:ins w:id="3961" w:author="Tim Tørnes Pedersen" w:date="2021-11-18T18:02:00Z">
              <w:r>
                <w:t>5.0</w:t>
              </w:r>
            </w:ins>
          </w:p>
        </w:tc>
        <w:tc>
          <w:tcPr>
            <w:tcW w:w="0" w:type="auto"/>
          </w:tcPr>
          <w:p w14:paraId="24925535" w14:textId="77777777" w:rsidR="007D446A" w:rsidRDefault="007D446A" w:rsidP="00EC0359">
            <w:pPr>
              <w:pStyle w:val="Compact"/>
              <w:jc w:val="right"/>
              <w:rPr>
                <w:ins w:id="3962" w:author="Tim Tørnes Pedersen" w:date="2021-11-18T18:02:00Z"/>
              </w:rPr>
            </w:pPr>
            <w:ins w:id="3963" w:author="Tim Tørnes Pedersen" w:date="2021-11-18T18:02:00Z">
              <w:r>
                <w:t>0</w:t>
              </w:r>
            </w:ins>
          </w:p>
        </w:tc>
        <w:tc>
          <w:tcPr>
            <w:tcW w:w="0" w:type="auto"/>
          </w:tcPr>
          <w:p w14:paraId="1CDB9E75" w14:textId="77777777" w:rsidR="007D446A" w:rsidRDefault="007D446A" w:rsidP="00EC0359">
            <w:pPr>
              <w:pStyle w:val="Compact"/>
              <w:jc w:val="right"/>
              <w:rPr>
                <w:ins w:id="3964" w:author="Tim Tørnes Pedersen" w:date="2021-11-18T18:02:00Z"/>
              </w:rPr>
            </w:pPr>
            <w:ins w:id="3965" w:author="Tim Tørnes Pedersen" w:date="2021-11-18T18:02:00Z">
              <w:r>
                <w:t>25</w:t>
              </w:r>
            </w:ins>
          </w:p>
        </w:tc>
      </w:tr>
      <w:tr w:rsidR="007D446A" w14:paraId="08EBC373" w14:textId="77777777" w:rsidTr="00EC0359">
        <w:trPr>
          <w:ins w:id="3966" w:author="Tim Tørnes Pedersen" w:date="2021-11-18T18:02:00Z"/>
        </w:trPr>
        <w:tc>
          <w:tcPr>
            <w:tcW w:w="0" w:type="auto"/>
          </w:tcPr>
          <w:p w14:paraId="24351B9E" w14:textId="77777777" w:rsidR="007D446A" w:rsidRDefault="007D446A" w:rsidP="00EC0359">
            <w:pPr>
              <w:pStyle w:val="Compact"/>
              <w:rPr>
                <w:ins w:id="3967" w:author="Tim Tørnes Pedersen" w:date="2021-11-18T18:02:00Z"/>
              </w:rPr>
            </w:pPr>
            <w:ins w:id="3968" w:author="Tim Tørnes Pedersen" w:date="2021-11-18T18:02:00Z">
              <w:r>
                <w:t>Fuel Cell</w:t>
              </w:r>
            </w:ins>
          </w:p>
        </w:tc>
        <w:tc>
          <w:tcPr>
            <w:tcW w:w="0" w:type="auto"/>
          </w:tcPr>
          <w:p w14:paraId="2471532B" w14:textId="77777777" w:rsidR="007D446A" w:rsidRDefault="007D446A" w:rsidP="00EC0359">
            <w:pPr>
              <w:pStyle w:val="Compact"/>
              <w:jc w:val="right"/>
              <w:rPr>
                <w:ins w:id="3969" w:author="Tim Tørnes Pedersen" w:date="2021-11-18T18:02:00Z"/>
              </w:rPr>
            </w:pPr>
            <w:ins w:id="3970" w:author="Tim Tørnes Pedersen" w:date="2021-11-18T18:02:00Z">
              <w:r>
                <w:t>1100.0</w:t>
              </w:r>
            </w:ins>
          </w:p>
        </w:tc>
        <w:tc>
          <w:tcPr>
            <w:tcW w:w="0" w:type="auto"/>
          </w:tcPr>
          <w:p w14:paraId="2A905923" w14:textId="77777777" w:rsidR="007D446A" w:rsidRDefault="007D446A" w:rsidP="00EC0359">
            <w:pPr>
              <w:pStyle w:val="Compact"/>
              <w:jc w:val="right"/>
              <w:rPr>
                <w:ins w:id="3971" w:author="Tim Tørnes Pedersen" w:date="2021-11-18T18:02:00Z"/>
              </w:rPr>
            </w:pPr>
            <w:ins w:id="3972" w:author="Tim Tørnes Pedersen" w:date="2021-11-18T18:02:00Z">
              <w:r>
                <w:t>5.0</w:t>
              </w:r>
            </w:ins>
          </w:p>
        </w:tc>
        <w:tc>
          <w:tcPr>
            <w:tcW w:w="0" w:type="auto"/>
          </w:tcPr>
          <w:p w14:paraId="7EB8563F" w14:textId="77777777" w:rsidR="007D446A" w:rsidRDefault="007D446A" w:rsidP="00EC0359">
            <w:pPr>
              <w:pStyle w:val="Compact"/>
              <w:jc w:val="right"/>
              <w:rPr>
                <w:ins w:id="3973" w:author="Tim Tørnes Pedersen" w:date="2021-11-18T18:02:00Z"/>
              </w:rPr>
            </w:pPr>
            <w:ins w:id="3974" w:author="Tim Tørnes Pedersen" w:date="2021-11-18T18:02:00Z">
              <w:r>
                <w:t>0</w:t>
              </w:r>
            </w:ins>
          </w:p>
        </w:tc>
        <w:tc>
          <w:tcPr>
            <w:tcW w:w="0" w:type="auto"/>
          </w:tcPr>
          <w:p w14:paraId="00D1BA7B" w14:textId="77777777" w:rsidR="007D446A" w:rsidRDefault="007D446A" w:rsidP="00EC0359">
            <w:pPr>
              <w:pStyle w:val="Compact"/>
              <w:jc w:val="right"/>
              <w:rPr>
                <w:ins w:id="3975" w:author="Tim Tørnes Pedersen" w:date="2021-11-18T18:02:00Z"/>
              </w:rPr>
            </w:pPr>
            <w:ins w:id="3976" w:author="Tim Tørnes Pedersen" w:date="2021-11-18T18:02:00Z">
              <w:r>
                <w:t>10</w:t>
              </w:r>
            </w:ins>
          </w:p>
        </w:tc>
      </w:tr>
      <w:tr w:rsidR="007D446A" w14:paraId="22265B01" w14:textId="77777777" w:rsidTr="00EC0359">
        <w:trPr>
          <w:ins w:id="3977" w:author="Tim Tørnes Pedersen" w:date="2021-11-18T18:02:00Z"/>
        </w:trPr>
        <w:tc>
          <w:tcPr>
            <w:tcW w:w="0" w:type="auto"/>
          </w:tcPr>
          <w:p w14:paraId="57B5C02F" w14:textId="77777777" w:rsidR="007D446A" w:rsidRDefault="007D446A" w:rsidP="00EC0359">
            <w:pPr>
              <w:pStyle w:val="Compact"/>
              <w:rPr>
                <w:ins w:id="3978" w:author="Tim Tørnes Pedersen" w:date="2021-11-18T18:02:00Z"/>
              </w:rPr>
            </w:pPr>
            <w:ins w:id="3979" w:author="Tim Tørnes Pedersen" w:date="2021-11-18T18:02:00Z">
              <w:r>
                <w:t>Hydrogen storage tank</w:t>
              </w:r>
            </w:ins>
          </w:p>
        </w:tc>
        <w:tc>
          <w:tcPr>
            <w:tcW w:w="0" w:type="auto"/>
          </w:tcPr>
          <w:p w14:paraId="729AB342" w14:textId="77777777" w:rsidR="007D446A" w:rsidRDefault="007D446A" w:rsidP="00EC0359">
            <w:pPr>
              <w:pStyle w:val="Compact"/>
              <w:jc w:val="right"/>
              <w:rPr>
                <w:ins w:id="3980" w:author="Tim Tørnes Pedersen" w:date="2021-11-18T18:02:00Z"/>
              </w:rPr>
            </w:pPr>
            <w:ins w:id="3981" w:author="Tim Tørnes Pedersen" w:date="2021-11-18T18:02:00Z">
              <w:r>
                <w:t>44.0**</w:t>
              </w:r>
            </w:ins>
          </w:p>
        </w:tc>
        <w:tc>
          <w:tcPr>
            <w:tcW w:w="0" w:type="auto"/>
          </w:tcPr>
          <w:p w14:paraId="33DBEDF4" w14:textId="77777777" w:rsidR="007D446A" w:rsidRDefault="007D446A" w:rsidP="00EC0359">
            <w:pPr>
              <w:pStyle w:val="Compact"/>
              <w:jc w:val="right"/>
              <w:rPr>
                <w:ins w:id="3982" w:author="Tim Tørnes Pedersen" w:date="2021-11-18T18:02:00Z"/>
              </w:rPr>
            </w:pPr>
            <w:ins w:id="3983" w:author="Tim Tørnes Pedersen" w:date="2021-11-18T18:02:00Z">
              <w:r>
                <w:t>1.11</w:t>
              </w:r>
            </w:ins>
          </w:p>
        </w:tc>
        <w:tc>
          <w:tcPr>
            <w:tcW w:w="0" w:type="auto"/>
          </w:tcPr>
          <w:p w14:paraId="1744709A" w14:textId="77777777" w:rsidR="007D446A" w:rsidRDefault="007D446A" w:rsidP="00EC0359">
            <w:pPr>
              <w:pStyle w:val="Compact"/>
              <w:jc w:val="right"/>
              <w:rPr>
                <w:ins w:id="3984" w:author="Tim Tørnes Pedersen" w:date="2021-11-18T18:02:00Z"/>
              </w:rPr>
            </w:pPr>
            <w:ins w:id="3985" w:author="Tim Tørnes Pedersen" w:date="2021-11-18T18:02:00Z">
              <w:r>
                <w:t>0</w:t>
              </w:r>
            </w:ins>
          </w:p>
        </w:tc>
        <w:tc>
          <w:tcPr>
            <w:tcW w:w="0" w:type="auto"/>
          </w:tcPr>
          <w:p w14:paraId="37A077F2" w14:textId="77777777" w:rsidR="007D446A" w:rsidRDefault="007D446A" w:rsidP="00EC0359">
            <w:pPr>
              <w:pStyle w:val="Compact"/>
              <w:jc w:val="right"/>
              <w:rPr>
                <w:ins w:id="3986" w:author="Tim Tørnes Pedersen" w:date="2021-11-18T18:02:00Z"/>
              </w:rPr>
            </w:pPr>
            <w:ins w:id="3987" w:author="Tim Tørnes Pedersen" w:date="2021-11-18T18:02:00Z">
              <w:r>
                <w:t>30</w:t>
              </w:r>
            </w:ins>
          </w:p>
        </w:tc>
      </w:tr>
      <w:tr w:rsidR="007D446A" w14:paraId="7E6207B9" w14:textId="77777777" w:rsidTr="00EC0359">
        <w:trPr>
          <w:ins w:id="3988" w:author="Tim Tørnes Pedersen" w:date="2021-11-18T18:02:00Z"/>
        </w:trPr>
        <w:tc>
          <w:tcPr>
            <w:tcW w:w="0" w:type="auto"/>
          </w:tcPr>
          <w:p w14:paraId="347DF1E8" w14:textId="77777777" w:rsidR="007D446A" w:rsidRDefault="007D446A" w:rsidP="00EC0359">
            <w:pPr>
              <w:pStyle w:val="Compact"/>
              <w:rPr>
                <w:ins w:id="3989" w:author="Tim Tørnes Pedersen" w:date="2021-11-18T18:02:00Z"/>
              </w:rPr>
            </w:pPr>
            <w:ins w:id="3990" w:author="Tim Tørnes Pedersen" w:date="2021-11-18T18:02:00Z">
              <w:r>
                <w:t>Hydrogen underground storage</w:t>
              </w:r>
            </w:ins>
          </w:p>
        </w:tc>
        <w:tc>
          <w:tcPr>
            <w:tcW w:w="0" w:type="auto"/>
          </w:tcPr>
          <w:p w14:paraId="5EB62221" w14:textId="77777777" w:rsidR="007D446A" w:rsidRDefault="007D446A" w:rsidP="00EC0359">
            <w:pPr>
              <w:pStyle w:val="Compact"/>
              <w:jc w:val="right"/>
              <w:rPr>
                <w:ins w:id="3991" w:author="Tim Tørnes Pedersen" w:date="2021-11-18T18:02:00Z"/>
              </w:rPr>
            </w:pPr>
            <w:ins w:id="3992" w:author="Tim Tørnes Pedersen" w:date="2021-11-18T18:02:00Z">
              <w:r>
                <w:t>2.0**</w:t>
              </w:r>
            </w:ins>
          </w:p>
        </w:tc>
        <w:tc>
          <w:tcPr>
            <w:tcW w:w="0" w:type="auto"/>
          </w:tcPr>
          <w:p w14:paraId="0C482575" w14:textId="77777777" w:rsidR="007D446A" w:rsidRDefault="007D446A" w:rsidP="00EC0359">
            <w:pPr>
              <w:pStyle w:val="Compact"/>
              <w:jc w:val="right"/>
              <w:rPr>
                <w:ins w:id="3993" w:author="Tim Tørnes Pedersen" w:date="2021-11-18T18:02:00Z"/>
              </w:rPr>
            </w:pPr>
            <w:ins w:id="3994" w:author="Tim Tørnes Pedersen" w:date="2021-11-18T18:02:00Z">
              <w:r>
                <w:t>0</w:t>
              </w:r>
            </w:ins>
          </w:p>
        </w:tc>
        <w:tc>
          <w:tcPr>
            <w:tcW w:w="0" w:type="auto"/>
          </w:tcPr>
          <w:p w14:paraId="46D1A856" w14:textId="77777777" w:rsidR="007D446A" w:rsidRDefault="007D446A" w:rsidP="00EC0359">
            <w:pPr>
              <w:pStyle w:val="Compact"/>
              <w:jc w:val="right"/>
              <w:rPr>
                <w:ins w:id="3995" w:author="Tim Tørnes Pedersen" w:date="2021-11-18T18:02:00Z"/>
              </w:rPr>
            </w:pPr>
            <w:ins w:id="3996" w:author="Tim Tørnes Pedersen" w:date="2021-11-18T18:02:00Z">
              <w:r>
                <w:t>0</w:t>
              </w:r>
            </w:ins>
          </w:p>
        </w:tc>
        <w:tc>
          <w:tcPr>
            <w:tcW w:w="0" w:type="auto"/>
          </w:tcPr>
          <w:p w14:paraId="7433B2DF" w14:textId="77777777" w:rsidR="007D446A" w:rsidRDefault="007D446A" w:rsidP="00EC0359">
            <w:pPr>
              <w:pStyle w:val="Compact"/>
              <w:jc w:val="right"/>
              <w:rPr>
                <w:ins w:id="3997" w:author="Tim Tørnes Pedersen" w:date="2021-11-18T18:02:00Z"/>
              </w:rPr>
            </w:pPr>
            <w:ins w:id="3998" w:author="Tim Tørnes Pedersen" w:date="2021-11-18T18:02:00Z">
              <w:r>
                <w:t>100</w:t>
              </w:r>
            </w:ins>
          </w:p>
        </w:tc>
      </w:tr>
      <w:tr w:rsidR="007D446A" w14:paraId="52A6C917" w14:textId="77777777" w:rsidTr="00EC0359">
        <w:trPr>
          <w:ins w:id="3999" w:author="Tim Tørnes Pedersen" w:date="2021-11-18T18:02:00Z"/>
        </w:trPr>
        <w:tc>
          <w:tcPr>
            <w:tcW w:w="0" w:type="auto"/>
          </w:tcPr>
          <w:p w14:paraId="11CF4802" w14:textId="77777777" w:rsidR="007D446A" w:rsidRDefault="007D446A" w:rsidP="00EC0359">
            <w:pPr>
              <w:pStyle w:val="Compact"/>
              <w:rPr>
                <w:ins w:id="4000" w:author="Tim Tørnes Pedersen" w:date="2021-11-18T18:02:00Z"/>
              </w:rPr>
            </w:pPr>
            <w:ins w:id="4001" w:author="Tim Tørnes Pedersen" w:date="2021-11-18T18:02:00Z">
              <w:r>
                <w:t>Battery inverter</w:t>
              </w:r>
            </w:ins>
          </w:p>
        </w:tc>
        <w:tc>
          <w:tcPr>
            <w:tcW w:w="0" w:type="auto"/>
          </w:tcPr>
          <w:p w14:paraId="580A3BAF" w14:textId="77777777" w:rsidR="007D446A" w:rsidRDefault="007D446A" w:rsidP="00EC0359">
            <w:pPr>
              <w:pStyle w:val="Compact"/>
              <w:jc w:val="right"/>
              <w:rPr>
                <w:ins w:id="4002" w:author="Tim Tørnes Pedersen" w:date="2021-11-18T18:02:00Z"/>
              </w:rPr>
            </w:pPr>
            <w:ins w:id="4003" w:author="Tim Tørnes Pedersen" w:date="2021-11-18T18:02:00Z">
              <w:r>
                <w:t>160.0</w:t>
              </w:r>
            </w:ins>
          </w:p>
        </w:tc>
        <w:tc>
          <w:tcPr>
            <w:tcW w:w="0" w:type="auto"/>
          </w:tcPr>
          <w:p w14:paraId="1BA082F1" w14:textId="77777777" w:rsidR="007D446A" w:rsidRDefault="007D446A" w:rsidP="00EC0359">
            <w:pPr>
              <w:pStyle w:val="Compact"/>
              <w:jc w:val="right"/>
              <w:rPr>
                <w:ins w:id="4004" w:author="Tim Tørnes Pedersen" w:date="2021-11-18T18:02:00Z"/>
              </w:rPr>
            </w:pPr>
            <w:ins w:id="4005" w:author="Tim Tørnes Pedersen" w:date="2021-11-18T18:02:00Z">
              <w:r>
                <w:t>0.34</w:t>
              </w:r>
            </w:ins>
          </w:p>
        </w:tc>
        <w:tc>
          <w:tcPr>
            <w:tcW w:w="0" w:type="auto"/>
          </w:tcPr>
          <w:p w14:paraId="77CC0D45" w14:textId="77777777" w:rsidR="007D446A" w:rsidRDefault="007D446A" w:rsidP="00EC0359">
            <w:pPr>
              <w:pStyle w:val="Compact"/>
              <w:jc w:val="right"/>
              <w:rPr>
                <w:ins w:id="4006" w:author="Tim Tørnes Pedersen" w:date="2021-11-18T18:02:00Z"/>
              </w:rPr>
            </w:pPr>
            <w:ins w:id="4007" w:author="Tim Tørnes Pedersen" w:date="2021-11-18T18:02:00Z">
              <w:r>
                <w:t>0</w:t>
              </w:r>
            </w:ins>
          </w:p>
        </w:tc>
        <w:tc>
          <w:tcPr>
            <w:tcW w:w="0" w:type="auto"/>
          </w:tcPr>
          <w:p w14:paraId="6A261955" w14:textId="77777777" w:rsidR="007D446A" w:rsidRDefault="007D446A" w:rsidP="00EC0359">
            <w:pPr>
              <w:pStyle w:val="Compact"/>
              <w:jc w:val="right"/>
              <w:rPr>
                <w:ins w:id="4008" w:author="Tim Tørnes Pedersen" w:date="2021-11-18T18:02:00Z"/>
              </w:rPr>
            </w:pPr>
            <w:ins w:id="4009" w:author="Tim Tørnes Pedersen" w:date="2021-11-18T18:02:00Z">
              <w:r>
                <w:t>25</w:t>
              </w:r>
            </w:ins>
          </w:p>
        </w:tc>
      </w:tr>
      <w:tr w:rsidR="007D446A" w14:paraId="77FD89C2" w14:textId="77777777" w:rsidTr="00EC0359">
        <w:trPr>
          <w:ins w:id="4010" w:author="Tim Tørnes Pedersen" w:date="2021-11-18T18:02:00Z"/>
        </w:trPr>
        <w:tc>
          <w:tcPr>
            <w:tcW w:w="0" w:type="auto"/>
          </w:tcPr>
          <w:p w14:paraId="637D50D1" w14:textId="77777777" w:rsidR="007D446A" w:rsidRDefault="007D446A" w:rsidP="00EC0359">
            <w:pPr>
              <w:pStyle w:val="Compact"/>
              <w:rPr>
                <w:ins w:id="4011" w:author="Tim Tørnes Pedersen" w:date="2021-11-18T18:02:00Z"/>
              </w:rPr>
            </w:pPr>
            <w:ins w:id="4012" w:author="Tim Tørnes Pedersen" w:date="2021-11-18T18:02:00Z">
              <w:r>
                <w:t>Battery storage</w:t>
              </w:r>
            </w:ins>
          </w:p>
        </w:tc>
        <w:tc>
          <w:tcPr>
            <w:tcW w:w="0" w:type="auto"/>
          </w:tcPr>
          <w:p w14:paraId="59925D7B" w14:textId="77777777" w:rsidR="007D446A" w:rsidRDefault="007D446A" w:rsidP="00EC0359">
            <w:pPr>
              <w:pStyle w:val="Compact"/>
              <w:jc w:val="right"/>
              <w:rPr>
                <w:ins w:id="4013" w:author="Tim Tørnes Pedersen" w:date="2021-11-18T18:02:00Z"/>
              </w:rPr>
            </w:pPr>
            <w:ins w:id="4014" w:author="Tim Tørnes Pedersen" w:date="2021-11-18T18:02:00Z">
              <w:r>
                <w:t>142.0**</w:t>
              </w:r>
            </w:ins>
          </w:p>
        </w:tc>
        <w:tc>
          <w:tcPr>
            <w:tcW w:w="0" w:type="auto"/>
          </w:tcPr>
          <w:p w14:paraId="5F1925AD" w14:textId="77777777" w:rsidR="007D446A" w:rsidRDefault="007D446A" w:rsidP="00EC0359">
            <w:pPr>
              <w:pStyle w:val="Compact"/>
              <w:jc w:val="right"/>
              <w:rPr>
                <w:ins w:id="4015" w:author="Tim Tørnes Pedersen" w:date="2021-11-18T18:02:00Z"/>
              </w:rPr>
            </w:pPr>
            <w:ins w:id="4016" w:author="Tim Tørnes Pedersen" w:date="2021-11-18T18:02:00Z">
              <w:r>
                <w:t>0</w:t>
              </w:r>
            </w:ins>
          </w:p>
        </w:tc>
        <w:tc>
          <w:tcPr>
            <w:tcW w:w="0" w:type="auto"/>
          </w:tcPr>
          <w:p w14:paraId="62C75090" w14:textId="77777777" w:rsidR="007D446A" w:rsidRDefault="007D446A" w:rsidP="00EC0359">
            <w:pPr>
              <w:pStyle w:val="Compact"/>
              <w:jc w:val="right"/>
              <w:rPr>
                <w:ins w:id="4017" w:author="Tim Tørnes Pedersen" w:date="2021-11-18T18:02:00Z"/>
              </w:rPr>
            </w:pPr>
            <w:ins w:id="4018" w:author="Tim Tørnes Pedersen" w:date="2021-11-18T18:02:00Z">
              <w:r>
                <w:t>0</w:t>
              </w:r>
            </w:ins>
          </w:p>
        </w:tc>
        <w:tc>
          <w:tcPr>
            <w:tcW w:w="0" w:type="auto"/>
          </w:tcPr>
          <w:p w14:paraId="136A81AD" w14:textId="77777777" w:rsidR="007D446A" w:rsidRDefault="007D446A" w:rsidP="00EC0359">
            <w:pPr>
              <w:pStyle w:val="Compact"/>
              <w:jc w:val="right"/>
              <w:rPr>
                <w:ins w:id="4019" w:author="Tim Tørnes Pedersen" w:date="2021-11-18T18:02:00Z"/>
              </w:rPr>
            </w:pPr>
            <w:ins w:id="4020" w:author="Tim Tørnes Pedersen" w:date="2021-11-18T18:02:00Z">
              <w:r>
                <w:t>25</w:t>
              </w:r>
            </w:ins>
          </w:p>
        </w:tc>
      </w:tr>
      <w:tr w:rsidR="007D446A" w14:paraId="68FB4EFD" w14:textId="77777777" w:rsidTr="00EC0359">
        <w:trPr>
          <w:ins w:id="4021" w:author="Tim Tørnes Pedersen" w:date="2021-11-18T18:02:00Z"/>
        </w:trPr>
        <w:tc>
          <w:tcPr>
            <w:tcW w:w="0" w:type="auto"/>
          </w:tcPr>
          <w:p w14:paraId="549AD55B" w14:textId="77777777" w:rsidR="007D446A" w:rsidRDefault="007D446A" w:rsidP="00EC0359">
            <w:pPr>
              <w:pStyle w:val="Compact"/>
              <w:rPr>
                <w:ins w:id="4022" w:author="Tim Tørnes Pedersen" w:date="2021-11-18T18:02:00Z"/>
              </w:rPr>
            </w:pPr>
            <w:ins w:id="4023" w:author="Tim Tørnes Pedersen" w:date="2021-11-18T18:02:00Z">
              <w:r>
                <w:t>* Eur/MW/km</w:t>
              </w:r>
            </w:ins>
          </w:p>
        </w:tc>
        <w:tc>
          <w:tcPr>
            <w:tcW w:w="0" w:type="auto"/>
          </w:tcPr>
          <w:p w14:paraId="52F7E3E4" w14:textId="77777777" w:rsidR="007D446A" w:rsidRDefault="007D446A" w:rsidP="00EC0359">
            <w:pPr>
              <w:pStyle w:val="Compact"/>
              <w:rPr>
                <w:ins w:id="4024" w:author="Tim Tørnes Pedersen" w:date="2021-11-18T18:02:00Z"/>
              </w:rPr>
            </w:pPr>
          </w:p>
        </w:tc>
        <w:tc>
          <w:tcPr>
            <w:tcW w:w="0" w:type="auto"/>
          </w:tcPr>
          <w:p w14:paraId="0AEE87E2" w14:textId="77777777" w:rsidR="007D446A" w:rsidRDefault="007D446A" w:rsidP="00EC0359">
            <w:pPr>
              <w:pStyle w:val="Compact"/>
              <w:rPr>
                <w:ins w:id="4025" w:author="Tim Tørnes Pedersen" w:date="2021-11-18T18:02:00Z"/>
              </w:rPr>
            </w:pPr>
          </w:p>
        </w:tc>
        <w:tc>
          <w:tcPr>
            <w:tcW w:w="0" w:type="auto"/>
          </w:tcPr>
          <w:p w14:paraId="7BDFABB6" w14:textId="77777777" w:rsidR="007D446A" w:rsidRDefault="007D446A" w:rsidP="00EC0359">
            <w:pPr>
              <w:pStyle w:val="Compact"/>
              <w:rPr>
                <w:ins w:id="4026" w:author="Tim Tørnes Pedersen" w:date="2021-11-18T18:02:00Z"/>
              </w:rPr>
            </w:pPr>
          </w:p>
        </w:tc>
        <w:tc>
          <w:tcPr>
            <w:tcW w:w="0" w:type="auto"/>
          </w:tcPr>
          <w:p w14:paraId="4ECB5150" w14:textId="77777777" w:rsidR="007D446A" w:rsidRDefault="007D446A" w:rsidP="00EC0359">
            <w:pPr>
              <w:pStyle w:val="Compact"/>
              <w:rPr>
                <w:ins w:id="4027" w:author="Tim Tørnes Pedersen" w:date="2021-11-18T18:02:00Z"/>
              </w:rPr>
            </w:pPr>
          </w:p>
        </w:tc>
      </w:tr>
      <w:tr w:rsidR="007D446A" w14:paraId="168A70AB" w14:textId="77777777" w:rsidTr="00EC0359">
        <w:trPr>
          <w:ins w:id="4028" w:author="Tim Tørnes Pedersen" w:date="2021-11-18T18:02:00Z"/>
        </w:trPr>
        <w:tc>
          <w:tcPr>
            <w:tcW w:w="0" w:type="auto"/>
          </w:tcPr>
          <w:p w14:paraId="0C123374" w14:textId="77777777" w:rsidR="007D446A" w:rsidRDefault="007D446A" w:rsidP="00EC0359">
            <w:pPr>
              <w:pStyle w:val="Compact"/>
              <w:rPr>
                <w:ins w:id="4029" w:author="Tim Tørnes Pedersen" w:date="2021-11-18T18:02:00Z"/>
              </w:rPr>
            </w:pPr>
            <w:ins w:id="4030" w:author="Tim Tørnes Pedersen" w:date="2021-11-18T18:02:00Z">
              <w:r>
                <w:t>** Eur/kWh</w:t>
              </w:r>
            </w:ins>
          </w:p>
        </w:tc>
        <w:tc>
          <w:tcPr>
            <w:tcW w:w="0" w:type="auto"/>
          </w:tcPr>
          <w:p w14:paraId="314CA010" w14:textId="77777777" w:rsidR="007D446A" w:rsidRDefault="007D446A" w:rsidP="00EC0359">
            <w:pPr>
              <w:pStyle w:val="Compact"/>
              <w:rPr>
                <w:ins w:id="4031" w:author="Tim Tørnes Pedersen" w:date="2021-11-18T18:02:00Z"/>
              </w:rPr>
            </w:pPr>
          </w:p>
        </w:tc>
        <w:tc>
          <w:tcPr>
            <w:tcW w:w="0" w:type="auto"/>
          </w:tcPr>
          <w:p w14:paraId="63A5651F" w14:textId="77777777" w:rsidR="007D446A" w:rsidRDefault="007D446A" w:rsidP="00EC0359">
            <w:pPr>
              <w:pStyle w:val="Compact"/>
              <w:rPr>
                <w:ins w:id="4032" w:author="Tim Tørnes Pedersen" w:date="2021-11-18T18:02:00Z"/>
              </w:rPr>
            </w:pPr>
          </w:p>
        </w:tc>
        <w:tc>
          <w:tcPr>
            <w:tcW w:w="0" w:type="auto"/>
          </w:tcPr>
          <w:p w14:paraId="5B2531E6" w14:textId="77777777" w:rsidR="007D446A" w:rsidRDefault="007D446A" w:rsidP="00EC0359">
            <w:pPr>
              <w:pStyle w:val="Compact"/>
              <w:rPr>
                <w:ins w:id="4033" w:author="Tim Tørnes Pedersen" w:date="2021-11-18T18:02:00Z"/>
              </w:rPr>
            </w:pPr>
          </w:p>
        </w:tc>
        <w:tc>
          <w:tcPr>
            <w:tcW w:w="0" w:type="auto"/>
          </w:tcPr>
          <w:p w14:paraId="3CF82404" w14:textId="77777777" w:rsidR="007D446A" w:rsidRDefault="007D446A" w:rsidP="00EC0359">
            <w:pPr>
              <w:pStyle w:val="Compact"/>
              <w:rPr>
                <w:ins w:id="4034" w:author="Tim Tørnes Pedersen" w:date="2021-11-18T18:02:00Z"/>
              </w:rPr>
            </w:pPr>
          </w:p>
        </w:tc>
      </w:tr>
    </w:tbl>
    <w:p w14:paraId="581100F9" w14:textId="77777777" w:rsidR="007D446A" w:rsidRDefault="007D446A" w:rsidP="007D446A">
      <w:pPr>
        <w:pStyle w:val="TableCaption"/>
        <w:rPr>
          <w:ins w:id="4035" w:author="Tim Tørnes Pedersen" w:date="2021-11-18T18:02:00Z"/>
        </w:rPr>
      </w:pPr>
      <w:ins w:id="4036" w:author="Tim Tørnes Pedersen" w:date="2021-11-18T18:02:00Z">
        <w:r>
          <w:t>Technology data</w:t>
        </w:r>
      </w:ins>
    </w:p>
    <w:tbl>
      <w:tblPr>
        <w:tblStyle w:val="Table"/>
        <w:tblW w:w="0" w:type="auto"/>
        <w:tblLook w:val="0000" w:firstRow="0" w:lastRow="0" w:firstColumn="0" w:lastColumn="0" w:noHBand="0" w:noVBand="0"/>
        <w:tblCaption w:val="Technology data"/>
      </w:tblPr>
      <w:tblGrid>
        <w:gridCol w:w="1868"/>
        <w:gridCol w:w="1217"/>
        <w:gridCol w:w="1679"/>
      </w:tblGrid>
      <w:tr w:rsidR="007D446A" w14:paraId="0E4D5BB2" w14:textId="77777777" w:rsidTr="00EC0359">
        <w:trPr>
          <w:ins w:id="4037" w:author="Tim Tørnes Pedersen" w:date="2021-11-18T18:02:00Z"/>
        </w:trPr>
        <w:tc>
          <w:tcPr>
            <w:tcW w:w="0" w:type="auto"/>
          </w:tcPr>
          <w:p w14:paraId="1F5F3AC8" w14:textId="77777777" w:rsidR="007D446A" w:rsidRDefault="007D446A" w:rsidP="00EC0359">
            <w:pPr>
              <w:pStyle w:val="Compact"/>
              <w:rPr>
                <w:ins w:id="4038" w:author="Tim Tørnes Pedersen" w:date="2021-11-18T18:02:00Z"/>
              </w:rPr>
            </w:pPr>
            <w:ins w:id="4039" w:author="Tim Tørnes Pedersen" w:date="2021-11-18T18:02:00Z">
              <w:r>
                <w:t>Technology</w:t>
              </w:r>
            </w:ins>
          </w:p>
        </w:tc>
        <w:tc>
          <w:tcPr>
            <w:tcW w:w="0" w:type="auto"/>
          </w:tcPr>
          <w:p w14:paraId="235EDAD5" w14:textId="77777777" w:rsidR="007D446A" w:rsidRDefault="007D446A" w:rsidP="00EC0359">
            <w:pPr>
              <w:pStyle w:val="Compact"/>
              <w:rPr>
                <w:ins w:id="4040" w:author="Tim Tørnes Pedersen" w:date="2021-11-18T18:02:00Z"/>
              </w:rPr>
            </w:pPr>
            <w:ins w:id="4041" w:author="Tim Tørnes Pedersen" w:date="2021-11-18T18:02:00Z">
              <w:r>
                <w:t>Efficiency</w:t>
              </w:r>
            </w:ins>
          </w:p>
        </w:tc>
        <w:tc>
          <w:tcPr>
            <w:tcW w:w="0" w:type="auto"/>
          </w:tcPr>
          <w:p w14:paraId="08FDDE7F" w14:textId="77777777" w:rsidR="007D446A" w:rsidRDefault="007D446A" w:rsidP="00EC0359">
            <w:pPr>
              <w:pStyle w:val="Compact"/>
              <w:rPr>
                <w:ins w:id="4042" w:author="Tim Tørnes Pedersen" w:date="2021-11-18T18:02:00Z"/>
              </w:rPr>
            </w:pPr>
            <w:ins w:id="4043" w:author="Tim Tørnes Pedersen" w:date="2021-11-18T18:02:00Z">
              <w:r>
                <w:t>Emissions</w:t>
              </w:r>
            </w:ins>
          </w:p>
        </w:tc>
      </w:tr>
      <w:tr w:rsidR="007D446A" w14:paraId="1E44B4BA" w14:textId="77777777" w:rsidTr="00EC0359">
        <w:trPr>
          <w:ins w:id="4044" w:author="Tim Tørnes Pedersen" w:date="2021-11-18T18:02:00Z"/>
        </w:trPr>
        <w:tc>
          <w:tcPr>
            <w:tcW w:w="0" w:type="auto"/>
          </w:tcPr>
          <w:p w14:paraId="48C37FEC" w14:textId="77777777" w:rsidR="007D446A" w:rsidRDefault="007D446A" w:rsidP="00EC0359">
            <w:pPr>
              <w:pStyle w:val="Compact"/>
              <w:rPr>
                <w:ins w:id="4045" w:author="Tim Tørnes Pedersen" w:date="2021-11-18T18:02:00Z"/>
              </w:rPr>
            </w:pPr>
          </w:p>
        </w:tc>
        <w:tc>
          <w:tcPr>
            <w:tcW w:w="0" w:type="auto"/>
          </w:tcPr>
          <w:p w14:paraId="0F0F6CC9" w14:textId="77777777" w:rsidR="007D446A" w:rsidRDefault="007D446A" w:rsidP="00EC0359">
            <w:pPr>
              <w:pStyle w:val="Compact"/>
              <w:rPr>
                <w:ins w:id="4046" w:author="Tim Tørnes Pedersen" w:date="2021-11-18T18:02:00Z"/>
              </w:rPr>
            </w:pPr>
            <w:ins w:id="4047" w:author="Tim Tørnes Pedersen" w:date="2021-11-18T18:02:00Z">
              <w:r>
                <w:t>%</w:t>
              </w:r>
            </w:ins>
          </w:p>
        </w:tc>
        <w:tc>
          <w:tcPr>
            <w:tcW w:w="0" w:type="auto"/>
          </w:tcPr>
          <w:p w14:paraId="5DCD0BA6" w14:textId="77777777" w:rsidR="007D446A" w:rsidRDefault="007D446A" w:rsidP="00EC0359">
            <w:pPr>
              <w:pStyle w:val="Compact"/>
              <w:rPr>
                <w:ins w:id="4048" w:author="Tim Tørnes Pedersen" w:date="2021-11-18T18:02:00Z"/>
              </w:rPr>
            </w:pPr>
            <w:ins w:id="4049" w:author="Tim Tørnes Pedersen" w:date="2021-11-18T18:02:00Z">
              <w:r>
                <w:t>ton CO</w:t>
              </w:r>
            </w:ins>
            <m:oMath>
              <m:sSub>
                <m:sSubPr>
                  <m:ctrlPr>
                    <w:ins w:id="4050" w:author="Tim Tørnes Pedersen" w:date="2021-11-18T18:02:00Z">
                      <w:rPr>
                        <w:rFonts w:ascii="Cambria Math" w:hAnsi="Cambria Math"/>
                      </w:rPr>
                    </w:ins>
                  </m:ctrlPr>
                </m:sSubPr>
                <m:e>
                  <m:r>
                    <w:ins w:id="4051" w:author="Tim Tørnes Pedersen" w:date="2021-11-18T18:02:00Z">
                      <w:rPr>
                        <w:rFonts w:ascii="Cambria Math" w:hAnsi="Cambria Math"/>
                      </w:rPr>
                      <m:t>​</m:t>
                    </w:ins>
                  </m:r>
                </m:e>
                <m:sub>
                  <m:r>
                    <w:ins w:id="4052" w:author="Tim Tørnes Pedersen" w:date="2021-11-18T18:02:00Z">
                      <w:rPr>
                        <w:rFonts w:ascii="Cambria Math" w:hAnsi="Cambria Math"/>
                      </w:rPr>
                      <m:t>2</m:t>
                    </w:ins>
                  </m:r>
                </m:sub>
              </m:sSub>
            </m:oMath>
            <w:ins w:id="4053" w:author="Tim Tørnes Pedersen" w:date="2021-11-18T18:02:00Z">
              <w:r>
                <w:t>/MWh</w:t>
              </w:r>
            </w:ins>
          </w:p>
        </w:tc>
      </w:tr>
      <w:tr w:rsidR="007D446A" w14:paraId="24FBB623" w14:textId="77777777" w:rsidTr="00EC0359">
        <w:trPr>
          <w:ins w:id="4054" w:author="Tim Tørnes Pedersen" w:date="2021-11-18T18:02:00Z"/>
        </w:trPr>
        <w:tc>
          <w:tcPr>
            <w:tcW w:w="0" w:type="auto"/>
          </w:tcPr>
          <w:p w14:paraId="4CD5F9BE" w14:textId="77777777" w:rsidR="007D446A" w:rsidRDefault="007D446A" w:rsidP="00EC0359">
            <w:pPr>
              <w:pStyle w:val="Compact"/>
              <w:rPr>
                <w:ins w:id="4055" w:author="Tim Tørnes Pedersen" w:date="2021-11-18T18:02:00Z"/>
              </w:rPr>
            </w:pPr>
            <w:ins w:id="4056" w:author="Tim Tørnes Pedersen" w:date="2021-11-18T18:02:00Z">
              <w:r>
                <w:t>OCGT</w:t>
              </w:r>
            </w:ins>
          </w:p>
        </w:tc>
        <w:tc>
          <w:tcPr>
            <w:tcW w:w="0" w:type="auto"/>
          </w:tcPr>
          <w:p w14:paraId="47DAD460" w14:textId="77777777" w:rsidR="007D446A" w:rsidRDefault="007D446A" w:rsidP="00EC0359">
            <w:pPr>
              <w:pStyle w:val="Compact"/>
              <w:rPr>
                <w:ins w:id="4057" w:author="Tim Tørnes Pedersen" w:date="2021-11-18T18:02:00Z"/>
              </w:rPr>
            </w:pPr>
            <w:ins w:id="4058" w:author="Tim Tørnes Pedersen" w:date="2021-11-18T18:02:00Z">
              <w:r>
                <w:t>41</w:t>
              </w:r>
            </w:ins>
          </w:p>
        </w:tc>
        <w:tc>
          <w:tcPr>
            <w:tcW w:w="0" w:type="auto"/>
          </w:tcPr>
          <w:p w14:paraId="3112455C" w14:textId="77777777" w:rsidR="007D446A" w:rsidRDefault="007D446A" w:rsidP="00EC0359">
            <w:pPr>
              <w:pStyle w:val="Compact"/>
              <w:rPr>
                <w:ins w:id="4059" w:author="Tim Tørnes Pedersen" w:date="2021-11-18T18:02:00Z"/>
              </w:rPr>
            </w:pPr>
            <w:ins w:id="4060" w:author="Tim Tørnes Pedersen" w:date="2021-11-18T18:02:00Z">
              <w:r>
                <w:t>0.49</w:t>
              </w:r>
            </w:ins>
          </w:p>
        </w:tc>
      </w:tr>
      <w:tr w:rsidR="007D446A" w14:paraId="2EEE76A0" w14:textId="77777777" w:rsidTr="00EC0359">
        <w:trPr>
          <w:ins w:id="4061" w:author="Tim Tørnes Pedersen" w:date="2021-11-18T18:02:00Z"/>
        </w:trPr>
        <w:tc>
          <w:tcPr>
            <w:tcW w:w="0" w:type="auto"/>
          </w:tcPr>
          <w:p w14:paraId="67871CC7" w14:textId="77777777" w:rsidR="007D446A" w:rsidRDefault="007D446A" w:rsidP="00EC0359">
            <w:pPr>
              <w:pStyle w:val="Compact"/>
              <w:rPr>
                <w:ins w:id="4062" w:author="Tim Tørnes Pedersen" w:date="2021-11-18T18:02:00Z"/>
              </w:rPr>
            </w:pPr>
            <w:ins w:id="4063" w:author="Tim Tørnes Pedersen" w:date="2021-11-18T18:02:00Z">
              <w:r>
                <w:t>CCGT</w:t>
              </w:r>
            </w:ins>
          </w:p>
        </w:tc>
        <w:tc>
          <w:tcPr>
            <w:tcW w:w="0" w:type="auto"/>
          </w:tcPr>
          <w:p w14:paraId="4567E3BF" w14:textId="77777777" w:rsidR="007D446A" w:rsidRDefault="007D446A" w:rsidP="00EC0359">
            <w:pPr>
              <w:pStyle w:val="Compact"/>
              <w:rPr>
                <w:ins w:id="4064" w:author="Tim Tørnes Pedersen" w:date="2021-11-18T18:02:00Z"/>
              </w:rPr>
            </w:pPr>
            <w:ins w:id="4065" w:author="Tim Tørnes Pedersen" w:date="2021-11-18T18:02:00Z">
              <w:r>
                <w:t>58</w:t>
              </w:r>
            </w:ins>
          </w:p>
        </w:tc>
        <w:tc>
          <w:tcPr>
            <w:tcW w:w="0" w:type="auto"/>
          </w:tcPr>
          <w:p w14:paraId="3D98EDFA" w14:textId="77777777" w:rsidR="007D446A" w:rsidRDefault="007D446A" w:rsidP="00EC0359">
            <w:pPr>
              <w:pStyle w:val="Compact"/>
              <w:rPr>
                <w:ins w:id="4066" w:author="Tim Tørnes Pedersen" w:date="2021-11-18T18:02:00Z"/>
              </w:rPr>
            </w:pPr>
            <w:ins w:id="4067" w:author="Tim Tørnes Pedersen" w:date="2021-11-18T18:02:00Z">
              <w:r>
                <w:t>0.34</w:t>
              </w:r>
            </w:ins>
          </w:p>
        </w:tc>
      </w:tr>
      <w:tr w:rsidR="007D446A" w14:paraId="39CD1B82" w14:textId="77777777" w:rsidTr="00EC0359">
        <w:trPr>
          <w:ins w:id="4068" w:author="Tim Tørnes Pedersen" w:date="2021-11-18T18:02:00Z"/>
        </w:trPr>
        <w:tc>
          <w:tcPr>
            <w:tcW w:w="0" w:type="auto"/>
          </w:tcPr>
          <w:p w14:paraId="0D4993B2" w14:textId="77777777" w:rsidR="007D446A" w:rsidRDefault="007D446A" w:rsidP="00EC0359">
            <w:pPr>
              <w:pStyle w:val="Compact"/>
              <w:rPr>
                <w:ins w:id="4069" w:author="Tim Tørnes Pedersen" w:date="2021-11-18T18:02:00Z"/>
              </w:rPr>
            </w:pPr>
            <w:ins w:id="4070" w:author="Tim Tørnes Pedersen" w:date="2021-11-18T18:02:00Z">
              <w:r>
                <w:lastRenderedPageBreak/>
                <w:t>Coal</w:t>
              </w:r>
            </w:ins>
          </w:p>
        </w:tc>
        <w:tc>
          <w:tcPr>
            <w:tcW w:w="0" w:type="auto"/>
          </w:tcPr>
          <w:p w14:paraId="5AB3D6A6" w14:textId="77777777" w:rsidR="007D446A" w:rsidRDefault="007D446A" w:rsidP="00EC0359">
            <w:pPr>
              <w:pStyle w:val="Compact"/>
              <w:rPr>
                <w:ins w:id="4071" w:author="Tim Tørnes Pedersen" w:date="2021-11-18T18:02:00Z"/>
              </w:rPr>
            </w:pPr>
            <w:ins w:id="4072" w:author="Tim Tørnes Pedersen" w:date="2021-11-18T18:02:00Z">
              <w:r>
                <w:t>33</w:t>
              </w:r>
            </w:ins>
          </w:p>
        </w:tc>
        <w:tc>
          <w:tcPr>
            <w:tcW w:w="0" w:type="auto"/>
          </w:tcPr>
          <w:p w14:paraId="403E86FB" w14:textId="77777777" w:rsidR="007D446A" w:rsidRDefault="007D446A" w:rsidP="00EC0359">
            <w:pPr>
              <w:pStyle w:val="Compact"/>
              <w:rPr>
                <w:ins w:id="4073" w:author="Tim Tørnes Pedersen" w:date="2021-11-18T18:02:00Z"/>
              </w:rPr>
            </w:pPr>
            <w:ins w:id="4074" w:author="Tim Tørnes Pedersen" w:date="2021-11-18T18:02:00Z">
              <w:r>
                <w:t>1.00</w:t>
              </w:r>
            </w:ins>
          </w:p>
        </w:tc>
      </w:tr>
      <w:tr w:rsidR="007D446A" w14:paraId="44AA1ABC" w14:textId="77777777" w:rsidTr="00EC0359">
        <w:trPr>
          <w:ins w:id="4075" w:author="Tim Tørnes Pedersen" w:date="2021-11-18T18:02:00Z"/>
        </w:trPr>
        <w:tc>
          <w:tcPr>
            <w:tcW w:w="0" w:type="auto"/>
          </w:tcPr>
          <w:p w14:paraId="0CA51948" w14:textId="77777777" w:rsidR="007D446A" w:rsidRDefault="007D446A" w:rsidP="00EC0359">
            <w:pPr>
              <w:pStyle w:val="Compact"/>
              <w:rPr>
                <w:ins w:id="4076" w:author="Tim Tørnes Pedersen" w:date="2021-11-18T18:02:00Z"/>
              </w:rPr>
            </w:pPr>
            <w:ins w:id="4077" w:author="Tim Tørnes Pedersen" w:date="2021-11-18T18:02:00Z">
              <w:r>
                <w:t>Lignite</w:t>
              </w:r>
            </w:ins>
          </w:p>
        </w:tc>
        <w:tc>
          <w:tcPr>
            <w:tcW w:w="0" w:type="auto"/>
          </w:tcPr>
          <w:p w14:paraId="34C78479" w14:textId="77777777" w:rsidR="007D446A" w:rsidRDefault="007D446A" w:rsidP="00EC0359">
            <w:pPr>
              <w:pStyle w:val="Compact"/>
              <w:rPr>
                <w:ins w:id="4078" w:author="Tim Tørnes Pedersen" w:date="2021-11-18T18:02:00Z"/>
              </w:rPr>
            </w:pPr>
            <w:ins w:id="4079" w:author="Tim Tørnes Pedersen" w:date="2021-11-18T18:02:00Z">
              <w:r>
                <w:t>33</w:t>
              </w:r>
            </w:ins>
          </w:p>
        </w:tc>
        <w:tc>
          <w:tcPr>
            <w:tcW w:w="0" w:type="auto"/>
          </w:tcPr>
          <w:p w14:paraId="6531DAF7" w14:textId="77777777" w:rsidR="007D446A" w:rsidRDefault="007D446A" w:rsidP="00EC0359">
            <w:pPr>
              <w:pStyle w:val="Compact"/>
              <w:rPr>
                <w:ins w:id="4080" w:author="Tim Tørnes Pedersen" w:date="2021-11-18T18:02:00Z"/>
              </w:rPr>
            </w:pPr>
            <w:ins w:id="4081" w:author="Tim Tørnes Pedersen" w:date="2021-11-18T18:02:00Z">
              <w:r>
                <w:t>1.24</w:t>
              </w:r>
            </w:ins>
          </w:p>
        </w:tc>
      </w:tr>
      <w:tr w:rsidR="007D446A" w14:paraId="624C1CF2" w14:textId="77777777" w:rsidTr="00EC0359">
        <w:trPr>
          <w:ins w:id="4082" w:author="Tim Tørnes Pedersen" w:date="2021-11-18T18:02:00Z"/>
        </w:trPr>
        <w:tc>
          <w:tcPr>
            <w:tcW w:w="0" w:type="auto"/>
          </w:tcPr>
          <w:p w14:paraId="4CD07271" w14:textId="77777777" w:rsidR="007D446A" w:rsidRDefault="007D446A" w:rsidP="00EC0359">
            <w:pPr>
              <w:pStyle w:val="Compact"/>
              <w:rPr>
                <w:ins w:id="4083" w:author="Tim Tørnes Pedersen" w:date="2021-11-18T18:02:00Z"/>
              </w:rPr>
            </w:pPr>
            <w:ins w:id="4084" w:author="Tim Tørnes Pedersen" w:date="2021-11-18T18:02:00Z">
              <w:r>
                <w:t>Oil</w:t>
              </w:r>
            </w:ins>
          </w:p>
        </w:tc>
        <w:tc>
          <w:tcPr>
            <w:tcW w:w="0" w:type="auto"/>
          </w:tcPr>
          <w:p w14:paraId="73C33236" w14:textId="77777777" w:rsidR="007D446A" w:rsidRDefault="007D446A" w:rsidP="00EC0359">
            <w:pPr>
              <w:pStyle w:val="Compact"/>
              <w:rPr>
                <w:ins w:id="4085" w:author="Tim Tørnes Pedersen" w:date="2021-11-18T18:02:00Z"/>
              </w:rPr>
            </w:pPr>
            <w:ins w:id="4086" w:author="Tim Tørnes Pedersen" w:date="2021-11-18T18:02:00Z">
              <w:r>
                <w:t>35</w:t>
              </w:r>
            </w:ins>
          </w:p>
        </w:tc>
        <w:tc>
          <w:tcPr>
            <w:tcW w:w="0" w:type="auto"/>
          </w:tcPr>
          <w:p w14:paraId="226A47AB" w14:textId="77777777" w:rsidR="007D446A" w:rsidRDefault="007D446A" w:rsidP="00EC0359">
            <w:pPr>
              <w:pStyle w:val="Compact"/>
              <w:rPr>
                <w:ins w:id="4087" w:author="Tim Tørnes Pedersen" w:date="2021-11-18T18:02:00Z"/>
              </w:rPr>
            </w:pPr>
            <w:ins w:id="4088" w:author="Tim Tørnes Pedersen" w:date="2021-11-18T18:02:00Z">
              <w:r>
                <w:t>0.77</w:t>
              </w:r>
            </w:ins>
          </w:p>
        </w:tc>
      </w:tr>
      <w:tr w:rsidR="007D446A" w14:paraId="6696567D" w14:textId="77777777" w:rsidTr="00EC0359">
        <w:trPr>
          <w:ins w:id="4089" w:author="Tim Tørnes Pedersen" w:date="2021-11-18T18:02:00Z"/>
        </w:trPr>
        <w:tc>
          <w:tcPr>
            <w:tcW w:w="0" w:type="auto"/>
          </w:tcPr>
          <w:p w14:paraId="1CFF681A" w14:textId="77777777" w:rsidR="007D446A" w:rsidRDefault="007D446A" w:rsidP="00EC0359">
            <w:pPr>
              <w:pStyle w:val="Compact"/>
              <w:rPr>
                <w:ins w:id="4090" w:author="Tim Tørnes Pedersen" w:date="2021-11-18T18:02:00Z"/>
              </w:rPr>
            </w:pPr>
            <w:ins w:id="4091" w:author="Tim Tørnes Pedersen" w:date="2021-11-18T18:02:00Z">
              <w:r>
                <w:t>Electrolysis</w:t>
              </w:r>
            </w:ins>
          </w:p>
        </w:tc>
        <w:tc>
          <w:tcPr>
            <w:tcW w:w="0" w:type="auto"/>
          </w:tcPr>
          <w:p w14:paraId="0D496E69" w14:textId="77777777" w:rsidR="007D446A" w:rsidRDefault="007D446A" w:rsidP="00EC0359">
            <w:pPr>
              <w:pStyle w:val="Compact"/>
              <w:rPr>
                <w:ins w:id="4092" w:author="Tim Tørnes Pedersen" w:date="2021-11-18T18:02:00Z"/>
              </w:rPr>
            </w:pPr>
            <w:ins w:id="4093" w:author="Tim Tørnes Pedersen" w:date="2021-11-18T18:02:00Z">
              <w:r>
                <w:t>66</w:t>
              </w:r>
            </w:ins>
          </w:p>
        </w:tc>
        <w:tc>
          <w:tcPr>
            <w:tcW w:w="0" w:type="auto"/>
          </w:tcPr>
          <w:p w14:paraId="551D7820" w14:textId="77777777" w:rsidR="007D446A" w:rsidRDefault="007D446A" w:rsidP="00EC0359">
            <w:pPr>
              <w:pStyle w:val="Compact"/>
              <w:rPr>
                <w:ins w:id="4094" w:author="Tim Tørnes Pedersen" w:date="2021-11-18T18:02:00Z"/>
              </w:rPr>
            </w:pPr>
            <w:ins w:id="4095" w:author="Tim Tørnes Pedersen" w:date="2021-11-18T18:02:00Z">
              <w:r>
                <w:t>0</w:t>
              </w:r>
            </w:ins>
          </w:p>
        </w:tc>
      </w:tr>
      <w:tr w:rsidR="007D446A" w14:paraId="0BF05B19" w14:textId="77777777" w:rsidTr="00EC0359">
        <w:trPr>
          <w:ins w:id="4096" w:author="Tim Tørnes Pedersen" w:date="2021-11-18T18:02:00Z"/>
        </w:trPr>
        <w:tc>
          <w:tcPr>
            <w:tcW w:w="0" w:type="auto"/>
          </w:tcPr>
          <w:p w14:paraId="3080E4B5" w14:textId="77777777" w:rsidR="007D446A" w:rsidRDefault="007D446A" w:rsidP="00EC0359">
            <w:pPr>
              <w:pStyle w:val="Compact"/>
              <w:rPr>
                <w:ins w:id="4097" w:author="Tim Tørnes Pedersen" w:date="2021-11-18T18:02:00Z"/>
              </w:rPr>
            </w:pPr>
            <w:ins w:id="4098" w:author="Tim Tørnes Pedersen" w:date="2021-11-18T18:02:00Z">
              <w:r>
                <w:t>Fuel Cell</w:t>
              </w:r>
            </w:ins>
          </w:p>
        </w:tc>
        <w:tc>
          <w:tcPr>
            <w:tcW w:w="0" w:type="auto"/>
          </w:tcPr>
          <w:p w14:paraId="5BD2D1CA" w14:textId="77777777" w:rsidR="007D446A" w:rsidRDefault="007D446A" w:rsidP="00EC0359">
            <w:pPr>
              <w:pStyle w:val="Compact"/>
              <w:rPr>
                <w:ins w:id="4099" w:author="Tim Tørnes Pedersen" w:date="2021-11-18T18:02:00Z"/>
              </w:rPr>
            </w:pPr>
            <w:ins w:id="4100" w:author="Tim Tørnes Pedersen" w:date="2021-11-18T18:02:00Z">
              <w:r>
                <w:t>50</w:t>
              </w:r>
            </w:ins>
          </w:p>
        </w:tc>
        <w:tc>
          <w:tcPr>
            <w:tcW w:w="0" w:type="auto"/>
          </w:tcPr>
          <w:p w14:paraId="41C70AA6" w14:textId="77777777" w:rsidR="007D446A" w:rsidRDefault="007D446A" w:rsidP="00EC0359">
            <w:pPr>
              <w:pStyle w:val="Compact"/>
              <w:rPr>
                <w:ins w:id="4101" w:author="Tim Tørnes Pedersen" w:date="2021-11-18T18:02:00Z"/>
              </w:rPr>
            </w:pPr>
            <w:ins w:id="4102" w:author="Tim Tørnes Pedersen" w:date="2021-11-18T18:02:00Z">
              <w:r>
                <w:t>0</w:t>
              </w:r>
            </w:ins>
          </w:p>
        </w:tc>
      </w:tr>
      <w:tr w:rsidR="007D446A" w14:paraId="46F6A4BD" w14:textId="77777777" w:rsidTr="00EC0359">
        <w:trPr>
          <w:ins w:id="4103" w:author="Tim Tørnes Pedersen" w:date="2021-11-18T18:02:00Z"/>
        </w:trPr>
        <w:tc>
          <w:tcPr>
            <w:tcW w:w="0" w:type="auto"/>
          </w:tcPr>
          <w:p w14:paraId="1EE38AED" w14:textId="77777777" w:rsidR="007D446A" w:rsidRDefault="007D446A" w:rsidP="00EC0359">
            <w:pPr>
              <w:pStyle w:val="Compact"/>
              <w:rPr>
                <w:ins w:id="4104" w:author="Tim Tørnes Pedersen" w:date="2021-11-18T18:02:00Z"/>
              </w:rPr>
            </w:pPr>
            <w:ins w:id="4105" w:author="Tim Tørnes Pedersen" w:date="2021-11-18T18:02:00Z">
              <w:r>
                <w:t>Battery inverter</w:t>
              </w:r>
            </w:ins>
          </w:p>
        </w:tc>
        <w:tc>
          <w:tcPr>
            <w:tcW w:w="0" w:type="auto"/>
          </w:tcPr>
          <w:p w14:paraId="1A556C75" w14:textId="77777777" w:rsidR="007D446A" w:rsidRDefault="007D446A" w:rsidP="00EC0359">
            <w:pPr>
              <w:pStyle w:val="Compact"/>
              <w:rPr>
                <w:ins w:id="4106" w:author="Tim Tørnes Pedersen" w:date="2021-11-18T18:02:00Z"/>
              </w:rPr>
            </w:pPr>
            <w:ins w:id="4107" w:author="Tim Tørnes Pedersen" w:date="2021-11-18T18:02:00Z">
              <w:r>
                <w:t>96</w:t>
              </w:r>
            </w:ins>
          </w:p>
        </w:tc>
        <w:tc>
          <w:tcPr>
            <w:tcW w:w="0" w:type="auto"/>
          </w:tcPr>
          <w:p w14:paraId="5A2E8D7C" w14:textId="77777777" w:rsidR="007D446A" w:rsidRDefault="007D446A" w:rsidP="00EC0359">
            <w:pPr>
              <w:pStyle w:val="Compact"/>
              <w:rPr>
                <w:ins w:id="4108" w:author="Tim Tørnes Pedersen" w:date="2021-11-18T18:02:00Z"/>
              </w:rPr>
            </w:pPr>
            <w:ins w:id="4109" w:author="Tim Tørnes Pedersen" w:date="2021-11-18T18:02:00Z">
              <w:r>
                <w:t>0</w:t>
              </w:r>
            </w:ins>
          </w:p>
        </w:tc>
      </w:tr>
    </w:tbl>
    <w:p w14:paraId="7F1AC691" w14:textId="77777777" w:rsidR="007D446A" w:rsidRDefault="007D446A" w:rsidP="007D446A">
      <w:pPr>
        <w:pStyle w:val="TableCaption"/>
        <w:rPr>
          <w:ins w:id="4110" w:author="Tim Tørnes Pedersen" w:date="2021-11-18T18:02:00Z"/>
        </w:rPr>
      </w:pPr>
      <w:ins w:id="4111" w:author="Tim Tørnes Pedersen" w:date="2021-11-18T18:02:00Z">
        <w:r>
          <w:t>Existing generator technology capacities by 2030 in MW</w:t>
        </w:r>
      </w:ins>
    </w:p>
    <w:tbl>
      <w:tblPr>
        <w:tblStyle w:val="Table"/>
        <w:tblW w:w="0" w:type="auto"/>
        <w:tblLook w:val="0020" w:firstRow="1" w:lastRow="0" w:firstColumn="0" w:lastColumn="0" w:noHBand="0" w:noVBand="0"/>
        <w:tblCaption w:val="Existing generator technology capacities by 2030 in MW"/>
      </w:tblPr>
      <w:tblGrid>
        <w:gridCol w:w="502"/>
        <w:gridCol w:w="943"/>
        <w:gridCol w:w="933"/>
        <w:gridCol w:w="804"/>
        <w:gridCol w:w="914"/>
        <w:gridCol w:w="914"/>
        <w:gridCol w:w="804"/>
        <w:gridCol w:w="914"/>
        <w:gridCol w:w="914"/>
        <w:gridCol w:w="914"/>
        <w:gridCol w:w="804"/>
      </w:tblGrid>
      <w:tr w:rsidR="007D446A" w14:paraId="08B30089" w14:textId="77777777" w:rsidTr="00EC0359">
        <w:trPr>
          <w:tblHeader/>
          <w:ins w:id="4112" w:author="Tim Tørnes Pedersen" w:date="2021-11-18T18:02:00Z"/>
        </w:trPr>
        <w:tc>
          <w:tcPr>
            <w:tcW w:w="0" w:type="auto"/>
          </w:tcPr>
          <w:p w14:paraId="414095B2" w14:textId="77777777" w:rsidR="007D446A" w:rsidRDefault="007D446A" w:rsidP="00EC0359">
            <w:pPr>
              <w:pStyle w:val="Compact"/>
              <w:rPr>
                <w:ins w:id="4113" w:author="Tim Tørnes Pedersen" w:date="2021-11-18T18:02:00Z"/>
              </w:rPr>
            </w:pPr>
          </w:p>
        </w:tc>
        <w:tc>
          <w:tcPr>
            <w:tcW w:w="0" w:type="auto"/>
          </w:tcPr>
          <w:p w14:paraId="65BBB297" w14:textId="77777777" w:rsidR="007D446A" w:rsidRDefault="007D446A" w:rsidP="00EC0359">
            <w:pPr>
              <w:pStyle w:val="Compact"/>
              <w:rPr>
                <w:ins w:id="4114" w:author="Tim Tørnes Pedersen" w:date="2021-11-18T18:02:00Z"/>
              </w:rPr>
            </w:pPr>
            <w:ins w:id="4115" w:author="Tim Tørnes Pedersen" w:date="2021-11-18T18:02:00Z">
              <w:r>
                <w:t>Offshore wind</w:t>
              </w:r>
            </w:ins>
          </w:p>
        </w:tc>
        <w:tc>
          <w:tcPr>
            <w:tcW w:w="0" w:type="auto"/>
          </w:tcPr>
          <w:p w14:paraId="6CBF3E64" w14:textId="77777777" w:rsidR="007D446A" w:rsidRDefault="007D446A" w:rsidP="00EC0359">
            <w:pPr>
              <w:pStyle w:val="Compact"/>
              <w:rPr>
                <w:ins w:id="4116" w:author="Tim Tørnes Pedersen" w:date="2021-11-18T18:02:00Z"/>
              </w:rPr>
            </w:pPr>
            <w:ins w:id="4117" w:author="Tim Tørnes Pedersen" w:date="2021-11-18T18:02:00Z">
              <w:r>
                <w:t>Onshore wind</w:t>
              </w:r>
            </w:ins>
          </w:p>
        </w:tc>
        <w:tc>
          <w:tcPr>
            <w:tcW w:w="0" w:type="auto"/>
          </w:tcPr>
          <w:p w14:paraId="7FC985F9" w14:textId="77777777" w:rsidR="007D446A" w:rsidRDefault="007D446A" w:rsidP="00EC0359">
            <w:pPr>
              <w:pStyle w:val="Compact"/>
              <w:rPr>
                <w:ins w:id="4118" w:author="Tim Tørnes Pedersen" w:date="2021-11-18T18:02:00Z"/>
              </w:rPr>
            </w:pPr>
            <w:ins w:id="4119" w:author="Tim Tørnes Pedersen" w:date="2021-11-18T18:02:00Z">
              <w:r>
                <w:t>Run off river</w:t>
              </w:r>
            </w:ins>
          </w:p>
        </w:tc>
        <w:tc>
          <w:tcPr>
            <w:tcW w:w="0" w:type="auto"/>
          </w:tcPr>
          <w:p w14:paraId="7125A734" w14:textId="77777777" w:rsidR="007D446A" w:rsidRDefault="007D446A" w:rsidP="00EC0359">
            <w:pPr>
              <w:pStyle w:val="Compact"/>
              <w:rPr>
                <w:ins w:id="4120" w:author="Tim Tørnes Pedersen" w:date="2021-11-18T18:02:00Z"/>
              </w:rPr>
            </w:pPr>
            <w:ins w:id="4121" w:author="Tim Tørnes Pedersen" w:date="2021-11-18T18:02:00Z">
              <w:r>
                <w:t>Solar PV</w:t>
              </w:r>
            </w:ins>
          </w:p>
        </w:tc>
        <w:tc>
          <w:tcPr>
            <w:tcW w:w="0" w:type="auto"/>
          </w:tcPr>
          <w:p w14:paraId="4C8C5892" w14:textId="77777777" w:rsidR="007D446A" w:rsidRDefault="007D446A" w:rsidP="00EC0359">
            <w:pPr>
              <w:pStyle w:val="Compact"/>
              <w:rPr>
                <w:ins w:id="4122" w:author="Tim Tørnes Pedersen" w:date="2021-11-18T18:02:00Z"/>
              </w:rPr>
            </w:pPr>
            <w:ins w:id="4123" w:author="Tim Tørnes Pedersen" w:date="2021-11-18T18:02:00Z">
              <w:r>
                <w:t>CCGT</w:t>
              </w:r>
            </w:ins>
          </w:p>
        </w:tc>
        <w:tc>
          <w:tcPr>
            <w:tcW w:w="0" w:type="auto"/>
          </w:tcPr>
          <w:p w14:paraId="3F2EBB6C" w14:textId="77777777" w:rsidR="007D446A" w:rsidRDefault="007D446A" w:rsidP="00EC0359">
            <w:pPr>
              <w:pStyle w:val="Compact"/>
              <w:rPr>
                <w:ins w:id="4124" w:author="Tim Tørnes Pedersen" w:date="2021-11-18T18:02:00Z"/>
              </w:rPr>
            </w:pPr>
            <w:ins w:id="4125" w:author="Tim Tørnes Pedersen" w:date="2021-11-18T18:02:00Z">
              <w:r>
                <w:t>OCGT</w:t>
              </w:r>
            </w:ins>
          </w:p>
        </w:tc>
        <w:tc>
          <w:tcPr>
            <w:tcW w:w="0" w:type="auto"/>
          </w:tcPr>
          <w:p w14:paraId="7ED8E4AA" w14:textId="77777777" w:rsidR="007D446A" w:rsidRDefault="007D446A" w:rsidP="00EC0359">
            <w:pPr>
              <w:pStyle w:val="Compact"/>
              <w:rPr>
                <w:ins w:id="4126" w:author="Tim Tørnes Pedersen" w:date="2021-11-18T18:02:00Z"/>
              </w:rPr>
            </w:pPr>
            <w:ins w:id="4127" w:author="Tim Tørnes Pedersen" w:date="2021-11-18T18:02:00Z">
              <w:r>
                <w:t>Coal</w:t>
              </w:r>
            </w:ins>
          </w:p>
        </w:tc>
        <w:tc>
          <w:tcPr>
            <w:tcW w:w="0" w:type="auto"/>
          </w:tcPr>
          <w:p w14:paraId="61C94411" w14:textId="77777777" w:rsidR="007D446A" w:rsidRDefault="007D446A" w:rsidP="00EC0359">
            <w:pPr>
              <w:pStyle w:val="Compact"/>
              <w:rPr>
                <w:ins w:id="4128" w:author="Tim Tørnes Pedersen" w:date="2021-11-18T18:02:00Z"/>
              </w:rPr>
            </w:pPr>
            <w:ins w:id="4129" w:author="Tim Tørnes Pedersen" w:date="2021-11-18T18:02:00Z">
              <w:r>
                <w:t>Lignite</w:t>
              </w:r>
            </w:ins>
          </w:p>
        </w:tc>
        <w:tc>
          <w:tcPr>
            <w:tcW w:w="0" w:type="auto"/>
          </w:tcPr>
          <w:p w14:paraId="01453930" w14:textId="77777777" w:rsidR="007D446A" w:rsidRDefault="007D446A" w:rsidP="00EC0359">
            <w:pPr>
              <w:pStyle w:val="Compact"/>
              <w:rPr>
                <w:ins w:id="4130" w:author="Tim Tørnes Pedersen" w:date="2021-11-18T18:02:00Z"/>
              </w:rPr>
            </w:pPr>
            <w:ins w:id="4131" w:author="Tim Tørnes Pedersen" w:date="2021-11-18T18:02:00Z">
              <w:r>
                <w:t>Nuclear</w:t>
              </w:r>
            </w:ins>
          </w:p>
        </w:tc>
        <w:tc>
          <w:tcPr>
            <w:tcW w:w="0" w:type="auto"/>
          </w:tcPr>
          <w:p w14:paraId="57AFA753" w14:textId="77777777" w:rsidR="007D446A" w:rsidRDefault="007D446A" w:rsidP="00EC0359">
            <w:pPr>
              <w:pStyle w:val="Compact"/>
              <w:rPr>
                <w:ins w:id="4132" w:author="Tim Tørnes Pedersen" w:date="2021-11-18T18:02:00Z"/>
              </w:rPr>
            </w:pPr>
            <w:ins w:id="4133" w:author="Tim Tørnes Pedersen" w:date="2021-11-18T18:02:00Z">
              <w:r>
                <w:t>Oil</w:t>
              </w:r>
            </w:ins>
          </w:p>
        </w:tc>
      </w:tr>
      <w:tr w:rsidR="007D446A" w14:paraId="2062FF58" w14:textId="77777777" w:rsidTr="00EC0359">
        <w:trPr>
          <w:ins w:id="4134" w:author="Tim Tørnes Pedersen" w:date="2021-11-18T18:02:00Z"/>
        </w:trPr>
        <w:tc>
          <w:tcPr>
            <w:tcW w:w="0" w:type="auto"/>
          </w:tcPr>
          <w:p w14:paraId="56283D7E" w14:textId="77777777" w:rsidR="007D446A" w:rsidRDefault="007D446A" w:rsidP="00EC0359">
            <w:pPr>
              <w:pStyle w:val="Compact"/>
              <w:rPr>
                <w:ins w:id="4135" w:author="Tim Tørnes Pedersen" w:date="2021-11-18T18:02:00Z"/>
              </w:rPr>
            </w:pPr>
            <w:ins w:id="4136" w:author="Tim Tørnes Pedersen" w:date="2021-11-18T18:02:00Z">
              <w:r>
                <w:t>AT</w:t>
              </w:r>
            </w:ins>
          </w:p>
        </w:tc>
        <w:tc>
          <w:tcPr>
            <w:tcW w:w="0" w:type="auto"/>
          </w:tcPr>
          <w:p w14:paraId="60CBEDAD" w14:textId="77777777" w:rsidR="007D446A" w:rsidRDefault="007D446A" w:rsidP="00EC0359">
            <w:pPr>
              <w:pStyle w:val="Compact"/>
              <w:rPr>
                <w:ins w:id="4137" w:author="Tim Tørnes Pedersen" w:date="2021-11-18T18:02:00Z"/>
              </w:rPr>
            </w:pPr>
            <w:ins w:id="4138" w:author="Tim Tørnes Pedersen" w:date="2021-11-18T18:02:00Z">
              <w:r>
                <w:t>0.0</w:t>
              </w:r>
            </w:ins>
          </w:p>
        </w:tc>
        <w:tc>
          <w:tcPr>
            <w:tcW w:w="0" w:type="auto"/>
          </w:tcPr>
          <w:p w14:paraId="0A69FD10" w14:textId="77777777" w:rsidR="007D446A" w:rsidRDefault="007D446A" w:rsidP="00EC0359">
            <w:pPr>
              <w:pStyle w:val="Compact"/>
              <w:rPr>
                <w:ins w:id="4139" w:author="Tim Tørnes Pedersen" w:date="2021-11-18T18:02:00Z"/>
              </w:rPr>
            </w:pPr>
            <w:ins w:id="4140" w:author="Tim Tørnes Pedersen" w:date="2021-11-18T18:02:00Z">
              <w:r>
                <w:t>3132.7</w:t>
              </w:r>
            </w:ins>
          </w:p>
        </w:tc>
        <w:tc>
          <w:tcPr>
            <w:tcW w:w="0" w:type="auto"/>
          </w:tcPr>
          <w:p w14:paraId="1F1E01EA" w14:textId="77777777" w:rsidR="007D446A" w:rsidRDefault="007D446A" w:rsidP="00EC0359">
            <w:pPr>
              <w:pStyle w:val="Compact"/>
              <w:rPr>
                <w:ins w:id="4141" w:author="Tim Tørnes Pedersen" w:date="2021-11-18T18:02:00Z"/>
              </w:rPr>
            </w:pPr>
            <w:ins w:id="4142" w:author="Tim Tørnes Pedersen" w:date="2021-11-18T18:02:00Z">
              <w:r>
                <w:t>4478.5</w:t>
              </w:r>
            </w:ins>
          </w:p>
        </w:tc>
        <w:tc>
          <w:tcPr>
            <w:tcW w:w="0" w:type="auto"/>
          </w:tcPr>
          <w:p w14:paraId="5D3C4333" w14:textId="77777777" w:rsidR="007D446A" w:rsidRDefault="007D446A" w:rsidP="00EC0359">
            <w:pPr>
              <w:pStyle w:val="Compact"/>
              <w:rPr>
                <w:ins w:id="4143" w:author="Tim Tørnes Pedersen" w:date="2021-11-18T18:02:00Z"/>
              </w:rPr>
            </w:pPr>
            <w:ins w:id="4144" w:author="Tim Tørnes Pedersen" w:date="2021-11-18T18:02:00Z">
              <w:r>
                <w:t>1438.6</w:t>
              </w:r>
            </w:ins>
          </w:p>
        </w:tc>
        <w:tc>
          <w:tcPr>
            <w:tcW w:w="0" w:type="auto"/>
          </w:tcPr>
          <w:p w14:paraId="6BEAE985" w14:textId="77777777" w:rsidR="007D446A" w:rsidRDefault="007D446A" w:rsidP="00EC0359">
            <w:pPr>
              <w:pStyle w:val="Compact"/>
              <w:rPr>
                <w:ins w:id="4145" w:author="Tim Tørnes Pedersen" w:date="2021-11-18T18:02:00Z"/>
              </w:rPr>
            </w:pPr>
            <w:ins w:id="4146" w:author="Tim Tørnes Pedersen" w:date="2021-11-18T18:02:00Z">
              <w:r>
                <w:t>2481.7</w:t>
              </w:r>
            </w:ins>
          </w:p>
        </w:tc>
        <w:tc>
          <w:tcPr>
            <w:tcW w:w="0" w:type="auto"/>
          </w:tcPr>
          <w:p w14:paraId="2E0D8608" w14:textId="77777777" w:rsidR="007D446A" w:rsidRDefault="007D446A" w:rsidP="00EC0359">
            <w:pPr>
              <w:pStyle w:val="Compact"/>
              <w:rPr>
                <w:ins w:id="4147" w:author="Tim Tørnes Pedersen" w:date="2021-11-18T18:02:00Z"/>
              </w:rPr>
            </w:pPr>
            <w:ins w:id="4148" w:author="Tim Tørnes Pedersen" w:date="2021-11-18T18:02:00Z">
              <w:r>
                <w:t>1313.5</w:t>
              </w:r>
            </w:ins>
          </w:p>
        </w:tc>
        <w:tc>
          <w:tcPr>
            <w:tcW w:w="0" w:type="auto"/>
          </w:tcPr>
          <w:p w14:paraId="57DBBE57" w14:textId="77777777" w:rsidR="007D446A" w:rsidRDefault="007D446A" w:rsidP="00EC0359">
            <w:pPr>
              <w:pStyle w:val="Compact"/>
              <w:rPr>
                <w:ins w:id="4149" w:author="Tim Tørnes Pedersen" w:date="2021-11-18T18:02:00Z"/>
              </w:rPr>
            </w:pPr>
            <w:ins w:id="4150" w:author="Tim Tørnes Pedersen" w:date="2021-11-18T18:02:00Z">
              <w:r>
                <w:t>991.5</w:t>
              </w:r>
            </w:ins>
          </w:p>
        </w:tc>
        <w:tc>
          <w:tcPr>
            <w:tcW w:w="0" w:type="auto"/>
          </w:tcPr>
          <w:p w14:paraId="2421FCDA" w14:textId="77777777" w:rsidR="007D446A" w:rsidRDefault="007D446A" w:rsidP="00EC0359">
            <w:pPr>
              <w:pStyle w:val="Compact"/>
              <w:rPr>
                <w:ins w:id="4151" w:author="Tim Tørnes Pedersen" w:date="2021-11-18T18:02:00Z"/>
              </w:rPr>
            </w:pPr>
            <w:ins w:id="4152" w:author="Tim Tørnes Pedersen" w:date="2021-11-18T18:02:00Z">
              <w:r>
                <w:t>0.0</w:t>
              </w:r>
            </w:ins>
          </w:p>
        </w:tc>
        <w:tc>
          <w:tcPr>
            <w:tcW w:w="0" w:type="auto"/>
          </w:tcPr>
          <w:p w14:paraId="46EE0A97" w14:textId="77777777" w:rsidR="007D446A" w:rsidRDefault="007D446A" w:rsidP="00EC0359">
            <w:pPr>
              <w:pStyle w:val="Compact"/>
              <w:rPr>
                <w:ins w:id="4153" w:author="Tim Tørnes Pedersen" w:date="2021-11-18T18:02:00Z"/>
              </w:rPr>
            </w:pPr>
            <w:ins w:id="4154" w:author="Tim Tørnes Pedersen" w:date="2021-11-18T18:02:00Z">
              <w:r>
                <w:t>0.0</w:t>
              </w:r>
            </w:ins>
          </w:p>
        </w:tc>
        <w:tc>
          <w:tcPr>
            <w:tcW w:w="0" w:type="auto"/>
          </w:tcPr>
          <w:p w14:paraId="35192310" w14:textId="77777777" w:rsidR="007D446A" w:rsidRDefault="007D446A" w:rsidP="00EC0359">
            <w:pPr>
              <w:pStyle w:val="Compact"/>
              <w:rPr>
                <w:ins w:id="4155" w:author="Tim Tørnes Pedersen" w:date="2021-11-18T18:02:00Z"/>
              </w:rPr>
            </w:pPr>
            <w:ins w:id="4156" w:author="Tim Tørnes Pedersen" w:date="2021-11-18T18:02:00Z">
              <w:r>
                <w:t>0.0</w:t>
              </w:r>
            </w:ins>
          </w:p>
        </w:tc>
      </w:tr>
      <w:tr w:rsidR="007D446A" w14:paraId="582BCA1B" w14:textId="77777777" w:rsidTr="00EC0359">
        <w:trPr>
          <w:ins w:id="4157" w:author="Tim Tørnes Pedersen" w:date="2021-11-18T18:02:00Z"/>
        </w:trPr>
        <w:tc>
          <w:tcPr>
            <w:tcW w:w="0" w:type="auto"/>
          </w:tcPr>
          <w:p w14:paraId="10EAA757" w14:textId="77777777" w:rsidR="007D446A" w:rsidRDefault="007D446A" w:rsidP="00EC0359">
            <w:pPr>
              <w:pStyle w:val="Compact"/>
              <w:rPr>
                <w:ins w:id="4158" w:author="Tim Tørnes Pedersen" w:date="2021-11-18T18:02:00Z"/>
              </w:rPr>
            </w:pPr>
            <w:ins w:id="4159" w:author="Tim Tørnes Pedersen" w:date="2021-11-18T18:02:00Z">
              <w:r>
                <w:t>BA</w:t>
              </w:r>
            </w:ins>
          </w:p>
        </w:tc>
        <w:tc>
          <w:tcPr>
            <w:tcW w:w="0" w:type="auto"/>
          </w:tcPr>
          <w:p w14:paraId="15227C51" w14:textId="77777777" w:rsidR="007D446A" w:rsidRDefault="007D446A" w:rsidP="00EC0359">
            <w:pPr>
              <w:pStyle w:val="Compact"/>
              <w:rPr>
                <w:ins w:id="4160" w:author="Tim Tørnes Pedersen" w:date="2021-11-18T18:02:00Z"/>
              </w:rPr>
            </w:pPr>
            <w:ins w:id="4161" w:author="Tim Tørnes Pedersen" w:date="2021-11-18T18:02:00Z">
              <w:r>
                <w:t>0.0</w:t>
              </w:r>
            </w:ins>
          </w:p>
        </w:tc>
        <w:tc>
          <w:tcPr>
            <w:tcW w:w="0" w:type="auto"/>
          </w:tcPr>
          <w:p w14:paraId="6707DC61" w14:textId="77777777" w:rsidR="007D446A" w:rsidRDefault="007D446A" w:rsidP="00EC0359">
            <w:pPr>
              <w:pStyle w:val="Compact"/>
              <w:rPr>
                <w:ins w:id="4162" w:author="Tim Tørnes Pedersen" w:date="2021-11-18T18:02:00Z"/>
              </w:rPr>
            </w:pPr>
            <w:ins w:id="4163" w:author="Tim Tørnes Pedersen" w:date="2021-11-18T18:02:00Z">
              <w:r>
                <w:t>50.6</w:t>
              </w:r>
            </w:ins>
          </w:p>
        </w:tc>
        <w:tc>
          <w:tcPr>
            <w:tcW w:w="0" w:type="auto"/>
          </w:tcPr>
          <w:p w14:paraId="339E74D8" w14:textId="77777777" w:rsidR="007D446A" w:rsidRDefault="007D446A" w:rsidP="00EC0359">
            <w:pPr>
              <w:pStyle w:val="Compact"/>
              <w:rPr>
                <w:ins w:id="4164" w:author="Tim Tørnes Pedersen" w:date="2021-11-18T18:02:00Z"/>
              </w:rPr>
            </w:pPr>
            <w:ins w:id="4165" w:author="Tim Tørnes Pedersen" w:date="2021-11-18T18:02:00Z">
              <w:r>
                <w:t>0.0</w:t>
              </w:r>
            </w:ins>
          </w:p>
        </w:tc>
        <w:tc>
          <w:tcPr>
            <w:tcW w:w="0" w:type="auto"/>
          </w:tcPr>
          <w:p w14:paraId="60F542C1" w14:textId="77777777" w:rsidR="007D446A" w:rsidRDefault="007D446A" w:rsidP="00EC0359">
            <w:pPr>
              <w:pStyle w:val="Compact"/>
              <w:rPr>
                <w:ins w:id="4166" w:author="Tim Tørnes Pedersen" w:date="2021-11-18T18:02:00Z"/>
              </w:rPr>
            </w:pPr>
            <w:ins w:id="4167" w:author="Tim Tørnes Pedersen" w:date="2021-11-18T18:02:00Z">
              <w:r>
                <w:t>0.0</w:t>
              </w:r>
            </w:ins>
          </w:p>
        </w:tc>
        <w:tc>
          <w:tcPr>
            <w:tcW w:w="0" w:type="auto"/>
          </w:tcPr>
          <w:p w14:paraId="3C0EE079" w14:textId="77777777" w:rsidR="007D446A" w:rsidRDefault="007D446A" w:rsidP="00EC0359">
            <w:pPr>
              <w:pStyle w:val="Compact"/>
              <w:rPr>
                <w:ins w:id="4168" w:author="Tim Tørnes Pedersen" w:date="2021-11-18T18:02:00Z"/>
              </w:rPr>
            </w:pPr>
            <w:ins w:id="4169" w:author="Tim Tørnes Pedersen" w:date="2021-11-18T18:02:00Z">
              <w:r>
                <w:t>0.0</w:t>
              </w:r>
            </w:ins>
          </w:p>
        </w:tc>
        <w:tc>
          <w:tcPr>
            <w:tcW w:w="0" w:type="auto"/>
          </w:tcPr>
          <w:p w14:paraId="21C64D30" w14:textId="77777777" w:rsidR="007D446A" w:rsidRDefault="007D446A" w:rsidP="00EC0359">
            <w:pPr>
              <w:pStyle w:val="Compact"/>
              <w:rPr>
                <w:ins w:id="4170" w:author="Tim Tørnes Pedersen" w:date="2021-11-18T18:02:00Z"/>
              </w:rPr>
            </w:pPr>
            <w:ins w:id="4171" w:author="Tim Tørnes Pedersen" w:date="2021-11-18T18:02:00Z">
              <w:r>
                <w:t>0.0</w:t>
              </w:r>
            </w:ins>
          </w:p>
        </w:tc>
        <w:tc>
          <w:tcPr>
            <w:tcW w:w="0" w:type="auto"/>
          </w:tcPr>
          <w:p w14:paraId="4F8BEC00" w14:textId="77777777" w:rsidR="007D446A" w:rsidRDefault="007D446A" w:rsidP="00EC0359">
            <w:pPr>
              <w:pStyle w:val="Compact"/>
              <w:rPr>
                <w:ins w:id="4172" w:author="Tim Tørnes Pedersen" w:date="2021-11-18T18:02:00Z"/>
              </w:rPr>
            </w:pPr>
            <w:ins w:id="4173" w:author="Tim Tørnes Pedersen" w:date="2021-11-18T18:02:00Z">
              <w:r>
                <w:t>0.0</w:t>
              </w:r>
            </w:ins>
          </w:p>
        </w:tc>
        <w:tc>
          <w:tcPr>
            <w:tcW w:w="0" w:type="auto"/>
          </w:tcPr>
          <w:p w14:paraId="45E9935E" w14:textId="77777777" w:rsidR="007D446A" w:rsidRDefault="007D446A" w:rsidP="00EC0359">
            <w:pPr>
              <w:pStyle w:val="Compact"/>
              <w:rPr>
                <w:ins w:id="4174" w:author="Tim Tørnes Pedersen" w:date="2021-11-18T18:02:00Z"/>
              </w:rPr>
            </w:pPr>
            <w:ins w:id="4175" w:author="Tim Tørnes Pedersen" w:date="2021-11-18T18:02:00Z">
              <w:r>
                <w:t>0.0</w:t>
              </w:r>
            </w:ins>
          </w:p>
        </w:tc>
        <w:tc>
          <w:tcPr>
            <w:tcW w:w="0" w:type="auto"/>
          </w:tcPr>
          <w:p w14:paraId="2CC74F0C" w14:textId="77777777" w:rsidR="007D446A" w:rsidRDefault="007D446A" w:rsidP="00EC0359">
            <w:pPr>
              <w:pStyle w:val="Compact"/>
              <w:rPr>
                <w:ins w:id="4176" w:author="Tim Tørnes Pedersen" w:date="2021-11-18T18:02:00Z"/>
              </w:rPr>
            </w:pPr>
            <w:ins w:id="4177" w:author="Tim Tørnes Pedersen" w:date="2021-11-18T18:02:00Z">
              <w:r>
                <w:t>0.0</w:t>
              </w:r>
            </w:ins>
          </w:p>
        </w:tc>
        <w:tc>
          <w:tcPr>
            <w:tcW w:w="0" w:type="auto"/>
          </w:tcPr>
          <w:p w14:paraId="7530474A" w14:textId="77777777" w:rsidR="007D446A" w:rsidRDefault="007D446A" w:rsidP="00EC0359">
            <w:pPr>
              <w:pStyle w:val="Compact"/>
              <w:rPr>
                <w:ins w:id="4178" w:author="Tim Tørnes Pedersen" w:date="2021-11-18T18:02:00Z"/>
              </w:rPr>
            </w:pPr>
            <w:ins w:id="4179" w:author="Tim Tørnes Pedersen" w:date="2021-11-18T18:02:00Z">
              <w:r>
                <w:t>0.0</w:t>
              </w:r>
            </w:ins>
          </w:p>
        </w:tc>
      </w:tr>
      <w:tr w:rsidR="007D446A" w14:paraId="4CB51E53" w14:textId="77777777" w:rsidTr="00EC0359">
        <w:trPr>
          <w:ins w:id="4180" w:author="Tim Tørnes Pedersen" w:date="2021-11-18T18:02:00Z"/>
        </w:trPr>
        <w:tc>
          <w:tcPr>
            <w:tcW w:w="0" w:type="auto"/>
          </w:tcPr>
          <w:p w14:paraId="22F56120" w14:textId="77777777" w:rsidR="007D446A" w:rsidRDefault="007D446A" w:rsidP="00EC0359">
            <w:pPr>
              <w:pStyle w:val="Compact"/>
              <w:rPr>
                <w:ins w:id="4181" w:author="Tim Tørnes Pedersen" w:date="2021-11-18T18:02:00Z"/>
              </w:rPr>
            </w:pPr>
            <w:ins w:id="4182" w:author="Tim Tørnes Pedersen" w:date="2021-11-18T18:02:00Z">
              <w:r>
                <w:t>BE</w:t>
              </w:r>
            </w:ins>
          </w:p>
        </w:tc>
        <w:tc>
          <w:tcPr>
            <w:tcW w:w="0" w:type="auto"/>
          </w:tcPr>
          <w:p w14:paraId="3A9BD102" w14:textId="77777777" w:rsidR="007D446A" w:rsidRDefault="007D446A" w:rsidP="00EC0359">
            <w:pPr>
              <w:pStyle w:val="Compact"/>
              <w:rPr>
                <w:ins w:id="4183" w:author="Tim Tørnes Pedersen" w:date="2021-11-18T18:02:00Z"/>
              </w:rPr>
            </w:pPr>
            <w:ins w:id="4184" w:author="Tim Tørnes Pedersen" w:date="2021-11-18T18:02:00Z">
              <w:r>
                <w:t>1185.9</w:t>
              </w:r>
            </w:ins>
          </w:p>
        </w:tc>
        <w:tc>
          <w:tcPr>
            <w:tcW w:w="0" w:type="auto"/>
          </w:tcPr>
          <w:p w14:paraId="06ADFF0A" w14:textId="77777777" w:rsidR="007D446A" w:rsidRDefault="007D446A" w:rsidP="00EC0359">
            <w:pPr>
              <w:pStyle w:val="Compact"/>
              <w:rPr>
                <w:ins w:id="4185" w:author="Tim Tørnes Pedersen" w:date="2021-11-18T18:02:00Z"/>
              </w:rPr>
            </w:pPr>
            <w:ins w:id="4186" w:author="Tim Tørnes Pedersen" w:date="2021-11-18T18:02:00Z">
              <w:r>
                <w:t>2074.8</w:t>
              </w:r>
            </w:ins>
          </w:p>
        </w:tc>
        <w:tc>
          <w:tcPr>
            <w:tcW w:w="0" w:type="auto"/>
          </w:tcPr>
          <w:p w14:paraId="5C1DD6C8" w14:textId="77777777" w:rsidR="007D446A" w:rsidRDefault="007D446A" w:rsidP="00EC0359">
            <w:pPr>
              <w:pStyle w:val="Compact"/>
              <w:rPr>
                <w:ins w:id="4187" w:author="Tim Tørnes Pedersen" w:date="2021-11-18T18:02:00Z"/>
              </w:rPr>
            </w:pPr>
            <w:ins w:id="4188" w:author="Tim Tørnes Pedersen" w:date="2021-11-18T18:02:00Z">
              <w:r>
                <w:t>59.0</w:t>
              </w:r>
            </w:ins>
          </w:p>
        </w:tc>
        <w:tc>
          <w:tcPr>
            <w:tcW w:w="0" w:type="auto"/>
          </w:tcPr>
          <w:p w14:paraId="7FC5A0AD" w14:textId="77777777" w:rsidR="007D446A" w:rsidRDefault="007D446A" w:rsidP="00EC0359">
            <w:pPr>
              <w:pStyle w:val="Compact"/>
              <w:rPr>
                <w:ins w:id="4189" w:author="Tim Tørnes Pedersen" w:date="2021-11-18T18:02:00Z"/>
              </w:rPr>
            </w:pPr>
            <w:ins w:id="4190" w:author="Tim Tørnes Pedersen" w:date="2021-11-18T18:02:00Z">
              <w:r>
                <w:t>3984.5</w:t>
              </w:r>
            </w:ins>
          </w:p>
        </w:tc>
        <w:tc>
          <w:tcPr>
            <w:tcW w:w="0" w:type="auto"/>
          </w:tcPr>
          <w:p w14:paraId="5BB20DDF" w14:textId="77777777" w:rsidR="007D446A" w:rsidRDefault="007D446A" w:rsidP="00EC0359">
            <w:pPr>
              <w:pStyle w:val="Compact"/>
              <w:rPr>
                <w:ins w:id="4191" w:author="Tim Tørnes Pedersen" w:date="2021-11-18T18:02:00Z"/>
              </w:rPr>
            </w:pPr>
            <w:ins w:id="4192" w:author="Tim Tørnes Pedersen" w:date="2021-11-18T18:02:00Z">
              <w:r>
                <w:t>3801.9</w:t>
              </w:r>
            </w:ins>
          </w:p>
        </w:tc>
        <w:tc>
          <w:tcPr>
            <w:tcW w:w="0" w:type="auto"/>
          </w:tcPr>
          <w:p w14:paraId="58CB1C1F" w14:textId="77777777" w:rsidR="007D446A" w:rsidRDefault="007D446A" w:rsidP="00EC0359">
            <w:pPr>
              <w:pStyle w:val="Compact"/>
              <w:rPr>
                <w:ins w:id="4193" w:author="Tim Tørnes Pedersen" w:date="2021-11-18T18:02:00Z"/>
              </w:rPr>
            </w:pPr>
            <w:ins w:id="4194" w:author="Tim Tørnes Pedersen" w:date="2021-11-18T18:02:00Z">
              <w:r>
                <w:t>1460.6</w:t>
              </w:r>
            </w:ins>
          </w:p>
        </w:tc>
        <w:tc>
          <w:tcPr>
            <w:tcW w:w="0" w:type="auto"/>
          </w:tcPr>
          <w:p w14:paraId="0302B1A0" w14:textId="77777777" w:rsidR="007D446A" w:rsidRDefault="007D446A" w:rsidP="00EC0359">
            <w:pPr>
              <w:pStyle w:val="Compact"/>
              <w:rPr>
                <w:ins w:id="4195" w:author="Tim Tørnes Pedersen" w:date="2021-11-18T18:02:00Z"/>
              </w:rPr>
            </w:pPr>
            <w:ins w:id="4196" w:author="Tim Tørnes Pedersen" w:date="2021-11-18T18:02:00Z">
              <w:r>
                <w:t>1524.8</w:t>
              </w:r>
            </w:ins>
          </w:p>
        </w:tc>
        <w:tc>
          <w:tcPr>
            <w:tcW w:w="0" w:type="auto"/>
          </w:tcPr>
          <w:p w14:paraId="1964EADE" w14:textId="77777777" w:rsidR="007D446A" w:rsidRDefault="007D446A" w:rsidP="00EC0359">
            <w:pPr>
              <w:pStyle w:val="Compact"/>
              <w:rPr>
                <w:ins w:id="4197" w:author="Tim Tørnes Pedersen" w:date="2021-11-18T18:02:00Z"/>
              </w:rPr>
            </w:pPr>
            <w:ins w:id="4198" w:author="Tim Tørnes Pedersen" w:date="2021-11-18T18:02:00Z">
              <w:r>
                <w:t>0.0</w:t>
              </w:r>
            </w:ins>
          </w:p>
        </w:tc>
        <w:tc>
          <w:tcPr>
            <w:tcW w:w="0" w:type="auto"/>
          </w:tcPr>
          <w:p w14:paraId="4F9312C7" w14:textId="77777777" w:rsidR="007D446A" w:rsidRDefault="007D446A" w:rsidP="00EC0359">
            <w:pPr>
              <w:pStyle w:val="Compact"/>
              <w:rPr>
                <w:ins w:id="4199" w:author="Tim Tørnes Pedersen" w:date="2021-11-18T18:02:00Z"/>
              </w:rPr>
            </w:pPr>
            <w:ins w:id="4200" w:author="Tim Tørnes Pedersen" w:date="2021-11-18T18:02:00Z">
              <w:r>
                <w:t>5925.8</w:t>
              </w:r>
            </w:ins>
          </w:p>
        </w:tc>
        <w:tc>
          <w:tcPr>
            <w:tcW w:w="0" w:type="auto"/>
          </w:tcPr>
          <w:p w14:paraId="58443BC0" w14:textId="77777777" w:rsidR="007D446A" w:rsidRDefault="007D446A" w:rsidP="00EC0359">
            <w:pPr>
              <w:pStyle w:val="Compact"/>
              <w:rPr>
                <w:ins w:id="4201" w:author="Tim Tørnes Pedersen" w:date="2021-11-18T18:02:00Z"/>
              </w:rPr>
            </w:pPr>
            <w:ins w:id="4202" w:author="Tim Tørnes Pedersen" w:date="2021-11-18T18:02:00Z">
              <w:r>
                <w:t>0.0</w:t>
              </w:r>
            </w:ins>
          </w:p>
        </w:tc>
      </w:tr>
      <w:tr w:rsidR="007D446A" w14:paraId="67A621F0" w14:textId="77777777" w:rsidTr="00EC0359">
        <w:trPr>
          <w:ins w:id="4203" w:author="Tim Tørnes Pedersen" w:date="2021-11-18T18:02:00Z"/>
        </w:trPr>
        <w:tc>
          <w:tcPr>
            <w:tcW w:w="0" w:type="auto"/>
          </w:tcPr>
          <w:p w14:paraId="5B592D5E" w14:textId="77777777" w:rsidR="007D446A" w:rsidRDefault="007D446A" w:rsidP="00EC0359">
            <w:pPr>
              <w:pStyle w:val="Compact"/>
              <w:rPr>
                <w:ins w:id="4204" w:author="Tim Tørnes Pedersen" w:date="2021-11-18T18:02:00Z"/>
              </w:rPr>
            </w:pPr>
            <w:ins w:id="4205" w:author="Tim Tørnes Pedersen" w:date="2021-11-18T18:02:00Z">
              <w:r>
                <w:t>BG</w:t>
              </w:r>
            </w:ins>
          </w:p>
        </w:tc>
        <w:tc>
          <w:tcPr>
            <w:tcW w:w="0" w:type="auto"/>
          </w:tcPr>
          <w:p w14:paraId="072E597A" w14:textId="77777777" w:rsidR="007D446A" w:rsidRDefault="007D446A" w:rsidP="00EC0359">
            <w:pPr>
              <w:pStyle w:val="Compact"/>
              <w:rPr>
                <w:ins w:id="4206" w:author="Tim Tørnes Pedersen" w:date="2021-11-18T18:02:00Z"/>
              </w:rPr>
            </w:pPr>
            <w:ins w:id="4207" w:author="Tim Tørnes Pedersen" w:date="2021-11-18T18:02:00Z">
              <w:r>
                <w:t>0.0</w:t>
              </w:r>
            </w:ins>
          </w:p>
        </w:tc>
        <w:tc>
          <w:tcPr>
            <w:tcW w:w="0" w:type="auto"/>
          </w:tcPr>
          <w:p w14:paraId="182B4722" w14:textId="77777777" w:rsidR="007D446A" w:rsidRDefault="007D446A" w:rsidP="00EC0359">
            <w:pPr>
              <w:pStyle w:val="Compact"/>
              <w:rPr>
                <w:ins w:id="4208" w:author="Tim Tørnes Pedersen" w:date="2021-11-18T18:02:00Z"/>
              </w:rPr>
            </w:pPr>
            <w:ins w:id="4209" w:author="Tim Tørnes Pedersen" w:date="2021-11-18T18:02:00Z">
              <w:r>
                <w:t>691.0</w:t>
              </w:r>
            </w:ins>
          </w:p>
        </w:tc>
        <w:tc>
          <w:tcPr>
            <w:tcW w:w="0" w:type="auto"/>
          </w:tcPr>
          <w:p w14:paraId="4F54A477" w14:textId="77777777" w:rsidR="007D446A" w:rsidRDefault="007D446A" w:rsidP="00EC0359">
            <w:pPr>
              <w:pStyle w:val="Compact"/>
              <w:rPr>
                <w:ins w:id="4210" w:author="Tim Tørnes Pedersen" w:date="2021-11-18T18:02:00Z"/>
              </w:rPr>
            </w:pPr>
            <w:ins w:id="4211" w:author="Tim Tørnes Pedersen" w:date="2021-11-18T18:02:00Z">
              <w:r>
                <w:t>22.4</w:t>
              </w:r>
            </w:ins>
          </w:p>
        </w:tc>
        <w:tc>
          <w:tcPr>
            <w:tcW w:w="0" w:type="auto"/>
          </w:tcPr>
          <w:p w14:paraId="7D363D26" w14:textId="77777777" w:rsidR="007D446A" w:rsidRDefault="007D446A" w:rsidP="00EC0359">
            <w:pPr>
              <w:pStyle w:val="Compact"/>
              <w:rPr>
                <w:ins w:id="4212" w:author="Tim Tørnes Pedersen" w:date="2021-11-18T18:02:00Z"/>
              </w:rPr>
            </w:pPr>
            <w:ins w:id="4213" w:author="Tim Tørnes Pedersen" w:date="2021-11-18T18:02:00Z">
              <w:r>
                <w:t>1029.0</w:t>
              </w:r>
            </w:ins>
          </w:p>
        </w:tc>
        <w:tc>
          <w:tcPr>
            <w:tcW w:w="0" w:type="auto"/>
          </w:tcPr>
          <w:p w14:paraId="24D4C56E" w14:textId="77777777" w:rsidR="007D446A" w:rsidRDefault="007D446A" w:rsidP="00EC0359">
            <w:pPr>
              <w:pStyle w:val="Compact"/>
              <w:rPr>
                <w:ins w:id="4214" w:author="Tim Tørnes Pedersen" w:date="2021-11-18T18:02:00Z"/>
              </w:rPr>
            </w:pPr>
            <w:ins w:id="4215" w:author="Tim Tørnes Pedersen" w:date="2021-11-18T18:02:00Z">
              <w:r>
                <w:t>0.0</w:t>
              </w:r>
            </w:ins>
          </w:p>
        </w:tc>
        <w:tc>
          <w:tcPr>
            <w:tcW w:w="0" w:type="auto"/>
          </w:tcPr>
          <w:p w14:paraId="11A6D2B9" w14:textId="77777777" w:rsidR="007D446A" w:rsidRDefault="007D446A" w:rsidP="00EC0359">
            <w:pPr>
              <w:pStyle w:val="Compact"/>
              <w:rPr>
                <w:ins w:id="4216" w:author="Tim Tørnes Pedersen" w:date="2021-11-18T18:02:00Z"/>
              </w:rPr>
            </w:pPr>
            <w:ins w:id="4217" w:author="Tim Tørnes Pedersen" w:date="2021-11-18T18:02:00Z">
              <w:r>
                <w:t>782.0</w:t>
              </w:r>
            </w:ins>
          </w:p>
        </w:tc>
        <w:tc>
          <w:tcPr>
            <w:tcW w:w="0" w:type="auto"/>
          </w:tcPr>
          <w:p w14:paraId="47EEBACE" w14:textId="77777777" w:rsidR="007D446A" w:rsidRDefault="007D446A" w:rsidP="00EC0359">
            <w:pPr>
              <w:pStyle w:val="Compact"/>
              <w:rPr>
                <w:ins w:id="4218" w:author="Tim Tørnes Pedersen" w:date="2021-11-18T18:02:00Z"/>
              </w:rPr>
            </w:pPr>
            <w:ins w:id="4219" w:author="Tim Tørnes Pedersen" w:date="2021-11-18T18:02:00Z">
              <w:r>
                <w:t>4963.7</w:t>
              </w:r>
            </w:ins>
          </w:p>
        </w:tc>
        <w:tc>
          <w:tcPr>
            <w:tcW w:w="0" w:type="auto"/>
          </w:tcPr>
          <w:p w14:paraId="2C814222" w14:textId="77777777" w:rsidR="007D446A" w:rsidRDefault="007D446A" w:rsidP="00EC0359">
            <w:pPr>
              <w:pStyle w:val="Compact"/>
              <w:rPr>
                <w:ins w:id="4220" w:author="Tim Tørnes Pedersen" w:date="2021-11-18T18:02:00Z"/>
              </w:rPr>
            </w:pPr>
            <w:ins w:id="4221" w:author="Tim Tørnes Pedersen" w:date="2021-11-18T18:02:00Z">
              <w:r>
                <w:t>3993.0</w:t>
              </w:r>
            </w:ins>
          </w:p>
        </w:tc>
        <w:tc>
          <w:tcPr>
            <w:tcW w:w="0" w:type="auto"/>
          </w:tcPr>
          <w:p w14:paraId="75D2EF42" w14:textId="77777777" w:rsidR="007D446A" w:rsidRDefault="007D446A" w:rsidP="00EC0359">
            <w:pPr>
              <w:pStyle w:val="Compact"/>
              <w:rPr>
                <w:ins w:id="4222" w:author="Tim Tørnes Pedersen" w:date="2021-11-18T18:02:00Z"/>
              </w:rPr>
            </w:pPr>
            <w:ins w:id="4223" w:author="Tim Tørnes Pedersen" w:date="2021-11-18T18:02:00Z">
              <w:r>
                <w:t>2000.0</w:t>
              </w:r>
            </w:ins>
          </w:p>
        </w:tc>
        <w:tc>
          <w:tcPr>
            <w:tcW w:w="0" w:type="auto"/>
          </w:tcPr>
          <w:p w14:paraId="3831C02C" w14:textId="77777777" w:rsidR="007D446A" w:rsidRDefault="007D446A" w:rsidP="00EC0359">
            <w:pPr>
              <w:pStyle w:val="Compact"/>
              <w:rPr>
                <w:ins w:id="4224" w:author="Tim Tørnes Pedersen" w:date="2021-11-18T18:02:00Z"/>
              </w:rPr>
            </w:pPr>
            <w:ins w:id="4225" w:author="Tim Tørnes Pedersen" w:date="2021-11-18T18:02:00Z">
              <w:r>
                <w:t>0.0</w:t>
              </w:r>
            </w:ins>
          </w:p>
        </w:tc>
      </w:tr>
      <w:tr w:rsidR="007D446A" w14:paraId="6E517F93" w14:textId="77777777" w:rsidTr="00EC0359">
        <w:trPr>
          <w:ins w:id="4226" w:author="Tim Tørnes Pedersen" w:date="2021-11-18T18:02:00Z"/>
        </w:trPr>
        <w:tc>
          <w:tcPr>
            <w:tcW w:w="0" w:type="auto"/>
          </w:tcPr>
          <w:p w14:paraId="6B70D8BD" w14:textId="77777777" w:rsidR="007D446A" w:rsidRDefault="007D446A" w:rsidP="00EC0359">
            <w:pPr>
              <w:pStyle w:val="Compact"/>
              <w:rPr>
                <w:ins w:id="4227" w:author="Tim Tørnes Pedersen" w:date="2021-11-18T18:02:00Z"/>
              </w:rPr>
            </w:pPr>
            <w:ins w:id="4228" w:author="Tim Tørnes Pedersen" w:date="2021-11-18T18:02:00Z">
              <w:r>
                <w:t>CH</w:t>
              </w:r>
            </w:ins>
          </w:p>
        </w:tc>
        <w:tc>
          <w:tcPr>
            <w:tcW w:w="0" w:type="auto"/>
          </w:tcPr>
          <w:p w14:paraId="6337C1B8" w14:textId="77777777" w:rsidR="007D446A" w:rsidRDefault="007D446A" w:rsidP="00EC0359">
            <w:pPr>
              <w:pStyle w:val="Compact"/>
              <w:rPr>
                <w:ins w:id="4229" w:author="Tim Tørnes Pedersen" w:date="2021-11-18T18:02:00Z"/>
              </w:rPr>
            </w:pPr>
            <w:ins w:id="4230" w:author="Tim Tørnes Pedersen" w:date="2021-11-18T18:02:00Z">
              <w:r>
                <w:t>0.0</w:t>
              </w:r>
            </w:ins>
          </w:p>
        </w:tc>
        <w:tc>
          <w:tcPr>
            <w:tcW w:w="0" w:type="auto"/>
          </w:tcPr>
          <w:p w14:paraId="6D0FA1CF" w14:textId="77777777" w:rsidR="007D446A" w:rsidRDefault="007D446A" w:rsidP="00EC0359">
            <w:pPr>
              <w:pStyle w:val="Compact"/>
              <w:rPr>
                <w:ins w:id="4231" w:author="Tim Tørnes Pedersen" w:date="2021-11-18T18:02:00Z"/>
              </w:rPr>
            </w:pPr>
            <w:ins w:id="4232" w:author="Tim Tørnes Pedersen" w:date="2021-11-18T18:02:00Z">
              <w:r>
                <w:t>63.0</w:t>
              </w:r>
            </w:ins>
          </w:p>
        </w:tc>
        <w:tc>
          <w:tcPr>
            <w:tcW w:w="0" w:type="auto"/>
          </w:tcPr>
          <w:p w14:paraId="0BBF669B" w14:textId="77777777" w:rsidR="007D446A" w:rsidRDefault="007D446A" w:rsidP="00EC0359">
            <w:pPr>
              <w:pStyle w:val="Compact"/>
              <w:rPr>
                <w:ins w:id="4233" w:author="Tim Tørnes Pedersen" w:date="2021-11-18T18:02:00Z"/>
              </w:rPr>
            </w:pPr>
            <w:ins w:id="4234" w:author="Tim Tørnes Pedersen" w:date="2021-11-18T18:02:00Z">
              <w:r>
                <w:t>5280.0</w:t>
              </w:r>
            </w:ins>
          </w:p>
        </w:tc>
        <w:tc>
          <w:tcPr>
            <w:tcW w:w="0" w:type="auto"/>
          </w:tcPr>
          <w:p w14:paraId="48D00B12" w14:textId="77777777" w:rsidR="007D446A" w:rsidRDefault="007D446A" w:rsidP="00EC0359">
            <w:pPr>
              <w:pStyle w:val="Compact"/>
              <w:rPr>
                <w:ins w:id="4235" w:author="Tim Tørnes Pedersen" w:date="2021-11-18T18:02:00Z"/>
              </w:rPr>
            </w:pPr>
            <w:ins w:id="4236" w:author="Tim Tørnes Pedersen" w:date="2021-11-18T18:02:00Z">
              <w:r>
                <w:t>2171.0</w:t>
              </w:r>
            </w:ins>
          </w:p>
        </w:tc>
        <w:tc>
          <w:tcPr>
            <w:tcW w:w="0" w:type="auto"/>
          </w:tcPr>
          <w:p w14:paraId="7045854E" w14:textId="77777777" w:rsidR="007D446A" w:rsidRDefault="007D446A" w:rsidP="00EC0359">
            <w:pPr>
              <w:pStyle w:val="Compact"/>
              <w:rPr>
                <w:ins w:id="4237" w:author="Tim Tørnes Pedersen" w:date="2021-11-18T18:02:00Z"/>
              </w:rPr>
            </w:pPr>
            <w:ins w:id="4238" w:author="Tim Tørnes Pedersen" w:date="2021-11-18T18:02:00Z">
              <w:r>
                <w:t>0.0</w:t>
              </w:r>
            </w:ins>
          </w:p>
        </w:tc>
        <w:tc>
          <w:tcPr>
            <w:tcW w:w="0" w:type="auto"/>
          </w:tcPr>
          <w:p w14:paraId="36180463" w14:textId="77777777" w:rsidR="007D446A" w:rsidRDefault="007D446A" w:rsidP="00EC0359">
            <w:pPr>
              <w:pStyle w:val="Compact"/>
              <w:rPr>
                <w:ins w:id="4239" w:author="Tim Tørnes Pedersen" w:date="2021-11-18T18:02:00Z"/>
              </w:rPr>
            </w:pPr>
            <w:ins w:id="4240" w:author="Tim Tørnes Pedersen" w:date="2021-11-18T18:02:00Z">
              <w:r>
                <w:t>0.0</w:t>
              </w:r>
            </w:ins>
          </w:p>
        </w:tc>
        <w:tc>
          <w:tcPr>
            <w:tcW w:w="0" w:type="auto"/>
          </w:tcPr>
          <w:p w14:paraId="526D17F7" w14:textId="77777777" w:rsidR="007D446A" w:rsidRDefault="007D446A" w:rsidP="00EC0359">
            <w:pPr>
              <w:pStyle w:val="Compact"/>
              <w:rPr>
                <w:ins w:id="4241" w:author="Tim Tørnes Pedersen" w:date="2021-11-18T18:02:00Z"/>
              </w:rPr>
            </w:pPr>
            <w:ins w:id="4242" w:author="Tim Tørnes Pedersen" w:date="2021-11-18T18:02:00Z">
              <w:r>
                <w:t>0.0</w:t>
              </w:r>
            </w:ins>
          </w:p>
        </w:tc>
        <w:tc>
          <w:tcPr>
            <w:tcW w:w="0" w:type="auto"/>
          </w:tcPr>
          <w:p w14:paraId="3E3D3BF1" w14:textId="77777777" w:rsidR="007D446A" w:rsidRDefault="007D446A" w:rsidP="00EC0359">
            <w:pPr>
              <w:pStyle w:val="Compact"/>
              <w:rPr>
                <w:ins w:id="4243" w:author="Tim Tørnes Pedersen" w:date="2021-11-18T18:02:00Z"/>
              </w:rPr>
            </w:pPr>
            <w:ins w:id="4244" w:author="Tim Tørnes Pedersen" w:date="2021-11-18T18:02:00Z">
              <w:r>
                <w:t>0.0</w:t>
              </w:r>
            </w:ins>
          </w:p>
        </w:tc>
        <w:tc>
          <w:tcPr>
            <w:tcW w:w="0" w:type="auto"/>
          </w:tcPr>
          <w:p w14:paraId="4E3164E4" w14:textId="77777777" w:rsidR="007D446A" w:rsidRDefault="007D446A" w:rsidP="00EC0359">
            <w:pPr>
              <w:pStyle w:val="Compact"/>
              <w:rPr>
                <w:ins w:id="4245" w:author="Tim Tørnes Pedersen" w:date="2021-11-18T18:02:00Z"/>
              </w:rPr>
            </w:pPr>
            <w:ins w:id="4246" w:author="Tim Tørnes Pedersen" w:date="2021-11-18T18:02:00Z">
              <w:r>
                <w:t>3430.0</w:t>
              </w:r>
            </w:ins>
          </w:p>
        </w:tc>
        <w:tc>
          <w:tcPr>
            <w:tcW w:w="0" w:type="auto"/>
          </w:tcPr>
          <w:p w14:paraId="57F85E96" w14:textId="77777777" w:rsidR="007D446A" w:rsidRDefault="007D446A" w:rsidP="00EC0359">
            <w:pPr>
              <w:pStyle w:val="Compact"/>
              <w:rPr>
                <w:ins w:id="4247" w:author="Tim Tørnes Pedersen" w:date="2021-11-18T18:02:00Z"/>
              </w:rPr>
            </w:pPr>
            <w:ins w:id="4248" w:author="Tim Tørnes Pedersen" w:date="2021-11-18T18:02:00Z">
              <w:r>
                <w:t>0.0</w:t>
              </w:r>
            </w:ins>
          </w:p>
        </w:tc>
      </w:tr>
      <w:tr w:rsidR="007D446A" w14:paraId="020B0CDB" w14:textId="77777777" w:rsidTr="00EC0359">
        <w:trPr>
          <w:ins w:id="4249" w:author="Tim Tørnes Pedersen" w:date="2021-11-18T18:02:00Z"/>
        </w:trPr>
        <w:tc>
          <w:tcPr>
            <w:tcW w:w="0" w:type="auto"/>
          </w:tcPr>
          <w:p w14:paraId="4798177F" w14:textId="77777777" w:rsidR="007D446A" w:rsidRDefault="007D446A" w:rsidP="00EC0359">
            <w:pPr>
              <w:pStyle w:val="Compact"/>
              <w:rPr>
                <w:ins w:id="4250" w:author="Tim Tørnes Pedersen" w:date="2021-11-18T18:02:00Z"/>
              </w:rPr>
            </w:pPr>
            <w:ins w:id="4251" w:author="Tim Tørnes Pedersen" w:date="2021-11-18T18:02:00Z">
              <w:r>
                <w:t>CZ</w:t>
              </w:r>
            </w:ins>
          </w:p>
        </w:tc>
        <w:tc>
          <w:tcPr>
            <w:tcW w:w="0" w:type="auto"/>
          </w:tcPr>
          <w:p w14:paraId="30CA4EF6" w14:textId="77777777" w:rsidR="007D446A" w:rsidRDefault="007D446A" w:rsidP="00EC0359">
            <w:pPr>
              <w:pStyle w:val="Compact"/>
              <w:rPr>
                <w:ins w:id="4252" w:author="Tim Tørnes Pedersen" w:date="2021-11-18T18:02:00Z"/>
              </w:rPr>
            </w:pPr>
            <w:ins w:id="4253" w:author="Tim Tørnes Pedersen" w:date="2021-11-18T18:02:00Z">
              <w:r>
                <w:t>0.0</w:t>
              </w:r>
            </w:ins>
          </w:p>
        </w:tc>
        <w:tc>
          <w:tcPr>
            <w:tcW w:w="0" w:type="auto"/>
          </w:tcPr>
          <w:p w14:paraId="5C43F574" w14:textId="77777777" w:rsidR="007D446A" w:rsidRDefault="007D446A" w:rsidP="00EC0359">
            <w:pPr>
              <w:pStyle w:val="Compact"/>
              <w:rPr>
                <w:ins w:id="4254" w:author="Tim Tørnes Pedersen" w:date="2021-11-18T18:02:00Z"/>
              </w:rPr>
            </w:pPr>
            <w:ins w:id="4255" w:author="Tim Tørnes Pedersen" w:date="2021-11-18T18:02:00Z">
              <w:r>
                <w:t>316.2</w:t>
              </w:r>
            </w:ins>
          </w:p>
        </w:tc>
        <w:tc>
          <w:tcPr>
            <w:tcW w:w="0" w:type="auto"/>
          </w:tcPr>
          <w:p w14:paraId="362C44EC" w14:textId="77777777" w:rsidR="007D446A" w:rsidRDefault="007D446A" w:rsidP="00EC0359">
            <w:pPr>
              <w:pStyle w:val="Compact"/>
              <w:rPr>
                <w:ins w:id="4256" w:author="Tim Tørnes Pedersen" w:date="2021-11-18T18:02:00Z"/>
              </w:rPr>
            </w:pPr>
            <w:ins w:id="4257" w:author="Tim Tørnes Pedersen" w:date="2021-11-18T18:02:00Z">
              <w:r>
                <w:t>40.2</w:t>
              </w:r>
            </w:ins>
          </w:p>
        </w:tc>
        <w:tc>
          <w:tcPr>
            <w:tcW w:w="0" w:type="auto"/>
          </w:tcPr>
          <w:p w14:paraId="5B5CED25" w14:textId="77777777" w:rsidR="007D446A" w:rsidRDefault="007D446A" w:rsidP="00EC0359">
            <w:pPr>
              <w:pStyle w:val="Compact"/>
              <w:rPr>
                <w:ins w:id="4258" w:author="Tim Tørnes Pedersen" w:date="2021-11-18T18:02:00Z"/>
              </w:rPr>
            </w:pPr>
            <w:ins w:id="4259" w:author="Tim Tørnes Pedersen" w:date="2021-11-18T18:02:00Z">
              <w:r>
                <w:t>2074.3</w:t>
              </w:r>
            </w:ins>
          </w:p>
        </w:tc>
        <w:tc>
          <w:tcPr>
            <w:tcW w:w="0" w:type="auto"/>
          </w:tcPr>
          <w:p w14:paraId="1702955C" w14:textId="77777777" w:rsidR="007D446A" w:rsidRDefault="007D446A" w:rsidP="00EC0359">
            <w:pPr>
              <w:pStyle w:val="Compact"/>
              <w:rPr>
                <w:ins w:id="4260" w:author="Tim Tørnes Pedersen" w:date="2021-11-18T18:02:00Z"/>
              </w:rPr>
            </w:pPr>
            <w:ins w:id="4261" w:author="Tim Tørnes Pedersen" w:date="2021-11-18T18:02:00Z">
              <w:r>
                <w:t>336.8</w:t>
              </w:r>
            </w:ins>
          </w:p>
        </w:tc>
        <w:tc>
          <w:tcPr>
            <w:tcW w:w="0" w:type="auto"/>
          </w:tcPr>
          <w:p w14:paraId="5928B9FF" w14:textId="77777777" w:rsidR="007D446A" w:rsidRDefault="007D446A" w:rsidP="00EC0359">
            <w:pPr>
              <w:pStyle w:val="Compact"/>
              <w:rPr>
                <w:ins w:id="4262" w:author="Tim Tørnes Pedersen" w:date="2021-11-18T18:02:00Z"/>
              </w:rPr>
            </w:pPr>
            <w:ins w:id="4263" w:author="Tim Tørnes Pedersen" w:date="2021-11-18T18:02:00Z">
              <w:r>
                <w:t>0.0</w:t>
              </w:r>
            </w:ins>
          </w:p>
        </w:tc>
        <w:tc>
          <w:tcPr>
            <w:tcW w:w="0" w:type="auto"/>
          </w:tcPr>
          <w:p w14:paraId="0A7441BC" w14:textId="77777777" w:rsidR="007D446A" w:rsidRDefault="007D446A" w:rsidP="00EC0359">
            <w:pPr>
              <w:pStyle w:val="Compact"/>
              <w:rPr>
                <w:ins w:id="4264" w:author="Tim Tørnes Pedersen" w:date="2021-11-18T18:02:00Z"/>
              </w:rPr>
            </w:pPr>
            <w:ins w:id="4265" w:author="Tim Tørnes Pedersen" w:date="2021-11-18T18:02:00Z">
              <w:r>
                <w:t>7184.7</w:t>
              </w:r>
            </w:ins>
          </w:p>
        </w:tc>
        <w:tc>
          <w:tcPr>
            <w:tcW w:w="0" w:type="auto"/>
          </w:tcPr>
          <w:p w14:paraId="290A7176" w14:textId="77777777" w:rsidR="007D446A" w:rsidRDefault="007D446A" w:rsidP="00EC0359">
            <w:pPr>
              <w:pStyle w:val="Compact"/>
              <w:rPr>
                <w:ins w:id="4266" w:author="Tim Tørnes Pedersen" w:date="2021-11-18T18:02:00Z"/>
              </w:rPr>
            </w:pPr>
            <w:ins w:id="4267" w:author="Tim Tørnes Pedersen" w:date="2021-11-18T18:02:00Z">
              <w:r>
                <w:t>725.7</w:t>
              </w:r>
            </w:ins>
          </w:p>
        </w:tc>
        <w:tc>
          <w:tcPr>
            <w:tcW w:w="0" w:type="auto"/>
          </w:tcPr>
          <w:p w14:paraId="10AF7D22" w14:textId="77777777" w:rsidR="007D446A" w:rsidRDefault="007D446A" w:rsidP="00EC0359">
            <w:pPr>
              <w:pStyle w:val="Compact"/>
              <w:rPr>
                <w:ins w:id="4268" w:author="Tim Tørnes Pedersen" w:date="2021-11-18T18:02:00Z"/>
              </w:rPr>
            </w:pPr>
            <w:ins w:id="4269" w:author="Tim Tørnes Pedersen" w:date="2021-11-18T18:02:00Z">
              <w:r>
                <w:t>2660.0</w:t>
              </w:r>
            </w:ins>
          </w:p>
        </w:tc>
        <w:tc>
          <w:tcPr>
            <w:tcW w:w="0" w:type="auto"/>
          </w:tcPr>
          <w:p w14:paraId="37603CD8" w14:textId="77777777" w:rsidR="007D446A" w:rsidRDefault="007D446A" w:rsidP="00EC0359">
            <w:pPr>
              <w:pStyle w:val="Compact"/>
              <w:rPr>
                <w:ins w:id="4270" w:author="Tim Tørnes Pedersen" w:date="2021-11-18T18:02:00Z"/>
              </w:rPr>
            </w:pPr>
            <w:ins w:id="4271" w:author="Tim Tørnes Pedersen" w:date="2021-11-18T18:02:00Z">
              <w:r>
                <w:t>0.0</w:t>
              </w:r>
            </w:ins>
          </w:p>
        </w:tc>
      </w:tr>
      <w:tr w:rsidR="007D446A" w14:paraId="2D218B3B" w14:textId="77777777" w:rsidTr="00EC0359">
        <w:trPr>
          <w:ins w:id="4272" w:author="Tim Tørnes Pedersen" w:date="2021-11-18T18:02:00Z"/>
        </w:trPr>
        <w:tc>
          <w:tcPr>
            <w:tcW w:w="0" w:type="auto"/>
          </w:tcPr>
          <w:p w14:paraId="7CF8CDA0" w14:textId="77777777" w:rsidR="007D446A" w:rsidRDefault="007D446A" w:rsidP="00EC0359">
            <w:pPr>
              <w:pStyle w:val="Compact"/>
              <w:rPr>
                <w:ins w:id="4273" w:author="Tim Tørnes Pedersen" w:date="2021-11-18T18:02:00Z"/>
              </w:rPr>
            </w:pPr>
            <w:ins w:id="4274" w:author="Tim Tørnes Pedersen" w:date="2021-11-18T18:02:00Z">
              <w:r>
                <w:t>DE</w:t>
              </w:r>
            </w:ins>
          </w:p>
        </w:tc>
        <w:tc>
          <w:tcPr>
            <w:tcW w:w="0" w:type="auto"/>
          </w:tcPr>
          <w:p w14:paraId="6FF56970" w14:textId="77777777" w:rsidR="007D446A" w:rsidRDefault="007D446A" w:rsidP="00EC0359">
            <w:pPr>
              <w:pStyle w:val="Compact"/>
              <w:rPr>
                <w:ins w:id="4275" w:author="Tim Tørnes Pedersen" w:date="2021-11-18T18:02:00Z"/>
              </w:rPr>
            </w:pPr>
            <w:ins w:id="4276" w:author="Tim Tørnes Pedersen" w:date="2021-11-18T18:02:00Z">
              <w:r>
                <w:t>6396.0</w:t>
              </w:r>
            </w:ins>
          </w:p>
        </w:tc>
        <w:tc>
          <w:tcPr>
            <w:tcW w:w="0" w:type="auto"/>
          </w:tcPr>
          <w:p w14:paraId="34DAD743" w14:textId="77777777" w:rsidR="007D446A" w:rsidRDefault="007D446A" w:rsidP="00EC0359">
            <w:pPr>
              <w:pStyle w:val="Compact"/>
              <w:rPr>
                <w:ins w:id="4277" w:author="Tim Tørnes Pedersen" w:date="2021-11-18T18:02:00Z"/>
              </w:rPr>
            </w:pPr>
            <w:ins w:id="4278" w:author="Tim Tørnes Pedersen" w:date="2021-11-18T18:02:00Z">
              <w:r>
                <w:t>52447.0</w:t>
              </w:r>
            </w:ins>
          </w:p>
        </w:tc>
        <w:tc>
          <w:tcPr>
            <w:tcW w:w="0" w:type="auto"/>
          </w:tcPr>
          <w:p w14:paraId="4A80FCA2" w14:textId="77777777" w:rsidR="007D446A" w:rsidRDefault="007D446A" w:rsidP="00EC0359">
            <w:pPr>
              <w:pStyle w:val="Compact"/>
              <w:rPr>
                <w:ins w:id="4279" w:author="Tim Tørnes Pedersen" w:date="2021-11-18T18:02:00Z"/>
              </w:rPr>
            </w:pPr>
            <w:ins w:id="4280" w:author="Tim Tørnes Pedersen" w:date="2021-11-18T18:02:00Z">
              <w:r>
                <w:t>2997.0</w:t>
              </w:r>
            </w:ins>
          </w:p>
        </w:tc>
        <w:tc>
          <w:tcPr>
            <w:tcW w:w="0" w:type="auto"/>
          </w:tcPr>
          <w:p w14:paraId="51689DC7" w14:textId="77777777" w:rsidR="007D446A" w:rsidRDefault="007D446A" w:rsidP="00EC0359">
            <w:pPr>
              <w:pStyle w:val="Compact"/>
              <w:rPr>
                <w:ins w:id="4281" w:author="Tim Tørnes Pedersen" w:date="2021-11-18T18:02:00Z"/>
              </w:rPr>
            </w:pPr>
            <w:ins w:id="4282" w:author="Tim Tørnes Pedersen" w:date="2021-11-18T18:02:00Z">
              <w:r>
                <w:t>45179.0</w:t>
              </w:r>
            </w:ins>
          </w:p>
        </w:tc>
        <w:tc>
          <w:tcPr>
            <w:tcW w:w="0" w:type="auto"/>
          </w:tcPr>
          <w:p w14:paraId="3579CDB6" w14:textId="77777777" w:rsidR="007D446A" w:rsidRDefault="007D446A" w:rsidP="00EC0359">
            <w:pPr>
              <w:pStyle w:val="Compact"/>
              <w:rPr>
                <w:ins w:id="4283" w:author="Tim Tørnes Pedersen" w:date="2021-11-18T18:02:00Z"/>
              </w:rPr>
            </w:pPr>
            <w:ins w:id="4284" w:author="Tim Tørnes Pedersen" w:date="2021-11-18T18:02:00Z">
              <w:r>
                <w:t>18120.9</w:t>
              </w:r>
            </w:ins>
          </w:p>
        </w:tc>
        <w:tc>
          <w:tcPr>
            <w:tcW w:w="0" w:type="auto"/>
          </w:tcPr>
          <w:p w14:paraId="1CD5809B" w14:textId="77777777" w:rsidR="007D446A" w:rsidRDefault="007D446A" w:rsidP="00EC0359">
            <w:pPr>
              <w:pStyle w:val="Compact"/>
              <w:rPr>
                <w:ins w:id="4285" w:author="Tim Tørnes Pedersen" w:date="2021-11-18T18:02:00Z"/>
              </w:rPr>
            </w:pPr>
            <w:ins w:id="4286" w:author="Tim Tørnes Pedersen" w:date="2021-11-18T18:02:00Z">
              <w:r>
                <w:t>8044.3</w:t>
              </w:r>
            </w:ins>
          </w:p>
        </w:tc>
        <w:tc>
          <w:tcPr>
            <w:tcW w:w="0" w:type="auto"/>
          </w:tcPr>
          <w:p w14:paraId="45B38AB5" w14:textId="77777777" w:rsidR="007D446A" w:rsidRDefault="007D446A" w:rsidP="00EC0359">
            <w:pPr>
              <w:pStyle w:val="Compact"/>
              <w:rPr>
                <w:ins w:id="4287" w:author="Tim Tørnes Pedersen" w:date="2021-11-18T18:02:00Z"/>
              </w:rPr>
            </w:pPr>
            <w:ins w:id="4288" w:author="Tim Tørnes Pedersen" w:date="2021-11-18T18:02:00Z">
              <w:r>
                <w:t>28069.4</w:t>
              </w:r>
            </w:ins>
          </w:p>
        </w:tc>
        <w:tc>
          <w:tcPr>
            <w:tcW w:w="0" w:type="auto"/>
          </w:tcPr>
          <w:p w14:paraId="13DD17C6" w14:textId="77777777" w:rsidR="007D446A" w:rsidRDefault="007D446A" w:rsidP="00EC0359">
            <w:pPr>
              <w:pStyle w:val="Compact"/>
              <w:rPr>
                <w:ins w:id="4289" w:author="Tim Tørnes Pedersen" w:date="2021-11-18T18:02:00Z"/>
              </w:rPr>
            </w:pPr>
            <w:ins w:id="4290" w:author="Tim Tørnes Pedersen" w:date="2021-11-18T18:02:00Z">
              <w:r>
                <w:t>20833.5</w:t>
              </w:r>
            </w:ins>
          </w:p>
        </w:tc>
        <w:tc>
          <w:tcPr>
            <w:tcW w:w="0" w:type="auto"/>
          </w:tcPr>
          <w:p w14:paraId="23E5CE7D" w14:textId="77777777" w:rsidR="007D446A" w:rsidRDefault="007D446A" w:rsidP="00EC0359">
            <w:pPr>
              <w:pStyle w:val="Compact"/>
              <w:rPr>
                <w:ins w:id="4291" w:author="Tim Tørnes Pedersen" w:date="2021-11-18T18:02:00Z"/>
              </w:rPr>
            </w:pPr>
            <w:ins w:id="4292" w:author="Tim Tørnes Pedersen" w:date="2021-11-18T18:02:00Z">
              <w:r>
                <w:t>15788.4</w:t>
              </w:r>
            </w:ins>
          </w:p>
        </w:tc>
        <w:tc>
          <w:tcPr>
            <w:tcW w:w="0" w:type="auto"/>
          </w:tcPr>
          <w:p w14:paraId="422F56CB" w14:textId="77777777" w:rsidR="007D446A" w:rsidRDefault="007D446A" w:rsidP="00EC0359">
            <w:pPr>
              <w:pStyle w:val="Compact"/>
              <w:rPr>
                <w:ins w:id="4293" w:author="Tim Tørnes Pedersen" w:date="2021-11-18T18:02:00Z"/>
              </w:rPr>
            </w:pPr>
            <w:ins w:id="4294" w:author="Tim Tørnes Pedersen" w:date="2021-11-18T18:02:00Z">
              <w:r>
                <w:t>3696.4</w:t>
              </w:r>
            </w:ins>
          </w:p>
        </w:tc>
      </w:tr>
      <w:tr w:rsidR="007D446A" w14:paraId="2B799779" w14:textId="77777777" w:rsidTr="00EC0359">
        <w:trPr>
          <w:ins w:id="4295" w:author="Tim Tørnes Pedersen" w:date="2021-11-18T18:02:00Z"/>
        </w:trPr>
        <w:tc>
          <w:tcPr>
            <w:tcW w:w="0" w:type="auto"/>
          </w:tcPr>
          <w:p w14:paraId="7AE715F8" w14:textId="77777777" w:rsidR="007D446A" w:rsidRDefault="007D446A" w:rsidP="00EC0359">
            <w:pPr>
              <w:pStyle w:val="Compact"/>
              <w:rPr>
                <w:ins w:id="4296" w:author="Tim Tørnes Pedersen" w:date="2021-11-18T18:02:00Z"/>
              </w:rPr>
            </w:pPr>
            <w:ins w:id="4297" w:author="Tim Tørnes Pedersen" w:date="2021-11-18T18:02:00Z">
              <w:r>
                <w:t>DK</w:t>
              </w:r>
            </w:ins>
          </w:p>
        </w:tc>
        <w:tc>
          <w:tcPr>
            <w:tcW w:w="0" w:type="auto"/>
          </w:tcPr>
          <w:p w14:paraId="0E42CC80" w14:textId="77777777" w:rsidR="007D446A" w:rsidRDefault="007D446A" w:rsidP="00EC0359">
            <w:pPr>
              <w:pStyle w:val="Compact"/>
              <w:rPr>
                <w:ins w:id="4298" w:author="Tim Tørnes Pedersen" w:date="2021-11-18T18:02:00Z"/>
              </w:rPr>
            </w:pPr>
            <w:ins w:id="4299" w:author="Tim Tørnes Pedersen" w:date="2021-11-18T18:02:00Z">
              <w:r>
                <w:t>1708.1</w:t>
              </w:r>
            </w:ins>
          </w:p>
        </w:tc>
        <w:tc>
          <w:tcPr>
            <w:tcW w:w="0" w:type="auto"/>
          </w:tcPr>
          <w:p w14:paraId="33ABF24A" w14:textId="77777777" w:rsidR="007D446A" w:rsidRDefault="007D446A" w:rsidP="00EC0359">
            <w:pPr>
              <w:pStyle w:val="Compact"/>
              <w:rPr>
                <w:ins w:id="4300" w:author="Tim Tørnes Pedersen" w:date="2021-11-18T18:02:00Z"/>
              </w:rPr>
            </w:pPr>
            <w:ins w:id="4301" w:author="Tim Tørnes Pedersen" w:date="2021-11-18T18:02:00Z">
              <w:r>
                <w:t>4431.2</w:t>
              </w:r>
            </w:ins>
          </w:p>
        </w:tc>
        <w:tc>
          <w:tcPr>
            <w:tcW w:w="0" w:type="auto"/>
          </w:tcPr>
          <w:p w14:paraId="667AC5AA" w14:textId="77777777" w:rsidR="007D446A" w:rsidRDefault="007D446A" w:rsidP="00EC0359">
            <w:pPr>
              <w:pStyle w:val="Compact"/>
              <w:rPr>
                <w:ins w:id="4302" w:author="Tim Tørnes Pedersen" w:date="2021-11-18T18:02:00Z"/>
              </w:rPr>
            </w:pPr>
            <w:ins w:id="4303" w:author="Tim Tørnes Pedersen" w:date="2021-11-18T18:02:00Z">
              <w:r>
                <w:t>0.0</w:t>
              </w:r>
            </w:ins>
          </w:p>
        </w:tc>
        <w:tc>
          <w:tcPr>
            <w:tcW w:w="0" w:type="auto"/>
          </w:tcPr>
          <w:p w14:paraId="0EFE0139" w14:textId="77777777" w:rsidR="007D446A" w:rsidRDefault="007D446A" w:rsidP="00EC0359">
            <w:pPr>
              <w:pStyle w:val="Compact"/>
              <w:rPr>
                <w:ins w:id="4304" w:author="Tim Tørnes Pedersen" w:date="2021-11-18T18:02:00Z"/>
              </w:rPr>
            </w:pPr>
            <w:ins w:id="4305" w:author="Tim Tørnes Pedersen" w:date="2021-11-18T18:02:00Z">
              <w:r>
                <w:t>991.0</w:t>
              </w:r>
            </w:ins>
          </w:p>
        </w:tc>
        <w:tc>
          <w:tcPr>
            <w:tcW w:w="0" w:type="auto"/>
          </w:tcPr>
          <w:p w14:paraId="4181A1DA" w14:textId="77777777" w:rsidR="007D446A" w:rsidRDefault="007D446A" w:rsidP="00EC0359">
            <w:pPr>
              <w:pStyle w:val="Compact"/>
              <w:rPr>
                <w:ins w:id="4306" w:author="Tim Tørnes Pedersen" w:date="2021-11-18T18:02:00Z"/>
              </w:rPr>
            </w:pPr>
            <w:ins w:id="4307" w:author="Tim Tørnes Pedersen" w:date="2021-11-18T18:02:00Z">
              <w:r>
                <w:t>100.0</w:t>
              </w:r>
            </w:ins>
          </w:p>
        </w:tc>
        <w:tc>
          <w:tcPr>
            <w:tcW w:w="0" w:type="auto"/>
          </w:tcPr>
          <w:p w14:paraId="252B003D" w14:textId="77777777" w:rsidR="007D446A" w:rsidRDefault="007D446A" w:rsidP="00EC0359">
            <w:pPr>
              <w:pStyle w:val="Compact"/>
              <w:rPr>
                <w:ins w:id="4308" w:author="Tim Tørnes Pedersen" w:date="2021-11-18T18:02:00Z"/>
              </w:rPr>
            </w:pPr>
            <w:ins w:id="4309" w:author="Tim Tørnes Pedersen" w:date="2021-11-18T18:02:00Z">
              <w:r>
                <w:t>1427.4</w:t>
              </w:r>
            </w:ins>
          </w:p>
        </w:tc>
        <w:tc>
          <w:tcPr>
            <w:tcW w:w="0" w:type="auto"/>
          </w:tcPr>
          <w:p w14:paraId="7DB4E80B" w14:textId="77777777" w:rsidR="007D446A" w:rsidRDefault="007D446A" w:rsidP="00EC0359">
            <w:pPr>
              <w:pStyle w:val="Compact"/>
              <w:rPr>
                <w:ins w:id="4310" w:author="Tim Tørnes Pedersen" w:date="2021-11-18T18:02:00Z"/>
              </w:rPr>
            </w:pPr>
            <w:ins w:id="4311" w:author="Tim Tørnes Pedersen" w:date="2021-11-18T18:02:00Z">
              <w:r>
                <w:t>3629.9</w:t>
              </w:r>
            </w:ins>
          </w:p>
        </w:tc>
        <w:tc>
          <w:tcPr>
            <w:tcW w:w="0" w:type="auto"/>
          </w:tcPr>
          <w:p w14:paraId="2036DD91" w14:textId="77777777" w:rsidR="007D446A" w:rsidRDefault="007D446A" w:rsidP="00EC0359">
            <w:pPr>
              <w:pStyle w:val="Compact"/>
              <w:rPr>
                <w:ins w:id="4312" w:author="Tim Tørnes Pedersen" w:date="2021-11-18T18:02:00Z"/>
              </w:rPr>
            </w:pPr>
            <w:ins w:id="4313" w:author="Tim Tørnes Pedersen" w:date="2021-11-18T18:02:00Z">
              <w:r>
                <w:t>0.0</w:t>
              </w:r>
            </w:ins>
          </w:p>
        </w:tc>
        <w:tc>
          <w:tcPr>
            <w:tcW w:w="0" w:type="auto"/>
          </w:tcPr>
          <w:p w14:paraId="73DEC8FB" w14:textId="77777777" w:rsidR="007D446A" w:rsidRDefault="007D446A" w:rsidP="00EC0359">
            <w:pPr>
              <w:pStyle w:val="Compact"/>
              <w:rPr>
                <w:ins w:id="4314" w:author="Tim Tørnes Pedersen" w:date="2021-11-18T18:02:00Z"/>
              </w:rPr>
            </w:pPr>
            <w:ins w:id="4315" w:author="Tim Tørnes Pedersen" w:date="2021-11-18T18:02:00Z">
              <w:r>
                <w:t>0.0</w:t>
              </w:r>
            </w:ins>
          </w:p>
        </w:tc>
        <w:tc>
          <w:tcPr>
            <w:tcW w:w="0" w:type="auto"/>
          </w:tcPr>
          <w:p w14:paraId="44D1460F" w14:textId="77777777" w:rsidR="007D446A" w:rsidRDefault="007D446A" w:rsidP="00EC0359">
            <w:pPr>
              <w:pStyle w:val="Compact"/>
              <w:rPr>
                <w:ins w:id="4316" w:author="Tim Tørnes Pedersen" w:date="2021-11-18T18:02:00Z"/>
              </w:rPr>
            </w:pPr>
            <w:ins w:id="4317" w:author="Tim Tørnes Pedersen" w:date="2021-11-18T18:02:00Z">
              <w:r>
                <w:t>665.0</w:t>
              </w:r>
            </w:ins>
          </w:p>
        </w:tc>
      </w:tr>
      <w:tr w:rsidR="007D446A" w14:paraId="755B4DCC" w14:textId="77777777" w:rsidTr="00EC0359">
        <w:trPr>
          <w:ins w:id="4318" w:author="Tim Tørnes Pedersen" w:date="2021-11-18T18:02:00Z"/>
        </w:trPr>
        <w:tc>
          <w:tcPr>
            <w:tcW w:w="0" w:type="auto"/>
          </w:tcPr>
          <w:p w14:paraId="72B4D79E" w14:textId="77777777" w:rsidR="007D446A" w:rsidRDefault="007D446A" w:rsidP="00EC0359">
            <w:pPr>
              <w:pStyle w:val="Compact"/>
              <w:rPr>
                <w:ins w:id="4319" w:author="Tim Tørnes Pedersen" w:date="2021-11-18T18:02:00Z"/>
              </w:rPr>
            </w:pPr>
            <w:ins w:id="4320" w:author="Tim Tørnes Pedersen" w:date="2021-11-18T18:02:00Z">
              <w:r>
                <w:t>EE</w:t>
              </w:r>
            </w:ins>
          </w:p>
        </w:tc>
        <w:tc>
          <w:tcPr>
            <w:tcW w:w="0" w:type="auto"/>
          </w:tcPr>
          <w:p w14:paraId="1EC0C05C" w14:textId="77777777" w:rsidR="007D446A" w:rsidRDefault="007D446A" w:rsidP="00EC0359">
            <w:pPr>
              <w:pStyle w:val="Compact"/>
              <w:rPr>
                <w:ins w:id="4321" w:author="Tim Tørnes Pedersen" w:date="2021-11-18T18:02:00Z"/>
              </w:rPr>
            </w:pPr>
            <w:ins w:id="4322" w:author="Tim Tørnes Pedersen" w:date="2021-11-18T18:02:00Z">
              <w:r>
                <w:t>0.0</w:t>
              </w:r>
            </w:ins>
          </w:p>
        </w:tc>
        <w:tc>
          <w:tcPr>
            <w:tcW w:w="0" w:type="auto"/>
          </w:tcPr>
          <w:p w14:paraId="63A05BEB" w14:textId="77777777" w:rsidR="007D446A" w:rsidRDefault="007D446A" w:rsidP="00EC0359">
            <w:pPr>
              <w:pStyle w:val="Compact"/>
              <w:rPr>
                <w:ins w:id="4323" w:author="Tim Tørnes Pedersen" w:date="2021-11-18T18:02:00Z"/>
              </w:rPr>
            </w:pPr>
            <w:ins w:id="4324" w:author="Tim Tørnes Pedersen" w:date="2021-11-18T18:02:00Z">
              <w:r>
                <w:t>329.8</w:t>
              </w:r>
            </w:ins>
          </w:p>
        </w:tc>
        <w:tc>
          <w:tcPr>
            <w:tcW w:w="0" w:type="auto"/>
          </w:tcPr>
          <w:p w14:paraId="19F31FB0" w14:textId="77777777" w:rsidR="007D446A" w:rsidRDefault="007D446A" w:rsidP="00EC0359">
            <w:pPr>
              <w:pStyle w:val="Compact"/>
              <w:rPr>
                <w:ins w:id="4325" w:author="Tim Tørnes Pedersen" w:date="2021-11-18T18:02:00Z"/>
              </w:rPr>
            </w:pPr>
            <w:ins w:id="4326" w:author="Tim Tørnes Pedersen" w:date="2021-11-18T18:02:00Z">
              <w:r>
                <w:t>0.0</w:t>
              </w:r>
            </w:ins>
          </w:p>
        </w:tc>
        <w:tc>
          <w:tcPr>
            <w:tcW w:w="0" w:type="auto"/>
          </w:tcPr>
          <w:p w14:paraId="1F136A32" w14:textId="77777777" w:rsidR="007D446A" w:rsidRDefault="007D446A" w:rsidP="00EC0359">
            <w:pPr>
              <w:pStyle w:val="Compact"/>
              <w:rPr>
                <w:ins w:id="4327" w:author="Tim Tørnes Pedersen" w:date="2021-11-18T18:02:00Z"/>
              </w:rPr>
            </w:pPr>
            <w:ins w:id="4328" w:author="Tim Tørnes Pedersen" w:date="2021-11-18T18:02:00Z">
              <w:r>
                <w:t>25.4</w:t>
              </w:r>
            </w:ins>
          </w:p>
        </w:tc>
        <w:tc>
          <w:tcPr>
            <w:tcW w:w="0" w:type="auto"/>
          </w:tcPr>
          <w:p w14:paraId="46DDD00A" w14:textId="77777777" w:rsidR="007D446A" w:rsidRDefault="007D446A" w:rsidP="00EC0359">
            <w:pPr>
              <w:pStyle w:val="Compact"/>
              <w:rPr>
                <w:ins w:id="4329" w:author="Tim Tørnes Pedersen" w:date="2021-11-18T18:02:00Z"/>
              </w:rPr>
            </w:pPr>
            <w:ins w:id="4330" w:author="Tim Tørnes Pedersen" w:date="2021-11-18T18:02:00Z">
              <w:r>
                <w:t>173.0</w:t>
              </w:r>
            </w:ins>
          </w:p>
        </w:tc>
        <w:tc>
          <w:tcPr>
            <w:tcW w:w="0" w:type="auto"/>
          </w:tcPr>
          <w:p w14:paraId="4682DB3C" w14:textId="77777777" w:rsidR="007D446A" w:rsidRDefault="007D446A" w:rsidP="00EC0359">
            <w:pPr>
              <w:pStyle w:val="Compact"/>
              <w:rPr>
                <w:ins w:id="4331" w:author="Tim Tørnes Pedersen" w:date="2021-11-18T18:02:00Z"/>
              </w:rPr>
            </w:pPr>
            <w:ins w:id="4332" w:author="Tim Tørnes Pedersen" w:date="2021-11-18T18:02:00Z">
              <w:r>
                <w:t>250.0</w:t>
              </w:r>
            </w:ins>
          </w:p>
        </w:tc>
        <w:tc>
          <w:tcPr>
            <w:tcW w:w="0" w:type="auto"/>
          </w:tcPr>
          <w:p w14:paraId="25217134" w14:textId="77777777" w:rsidR="007D446A" w:rsidRDefault="007D446A" w:rsidP="00EC0359">
            <w:pPr>
              <w:pStyle w:val="Compact"/>
              <w:rPr>
                <w:ins w:id="4333" w:author="Tim Tørnes Pedersen" w:date="2021-11-18T18:02:00Z"/>
              </w:rPr>
            </w:pPr>
            <w:ins w:id="4334" w:author="Tim Tørnes Pedersen" w:date="2021-11-18T18:02:00Z">
              <w:r>
                <w:t>0.0</w:t>
              </w:r>
            </w:ins>
          </w:p>
        </w:tc>
        <w:tc>
          <w:tcPr>
            <w:tcW w:w="0" w:type="auto"/>
          </w:tcPr>
          <w:p w14:paraId="0F009AA8" w14:textId="77777777" w:rsidR="007D446A" w:rsidRDefault="007D446A" w:rsidP="00EC0359">
            <w:pPr>
              <w:pStyle w:val="Compact"/>
              <w:rPr>
                <w:ins w:id="4335" w:author="Tim Tørnes Pedersen" w:date="2021-11-18T18:02:00Z"/>
              </w:rPr>
            </w:pPr>
            <w:ins w:id="4336" w:author="Tim Tørnes Pedersen" w:date="2021-11-18T18:02:00Z">
              <w:r>
                <w:t>0.0</w:t>
              </w:r>
            </w:ins>
          </w:p>
        </w:tc>
        <w:tc>
          <w:tcPr>
            <w:tcW w:w="0" w:type="auto"/>
          </w:tcPr>
          <w:p w14:paraId="2539CC71" w14:textId="77777777" w:rsidR="007D446A" w:rsidRDefault="007D446A" w:rsidP="00EC0359">
            <w:pPr>
              <w:pStyle w:val="Compact"/>
              <w:rPr>
                <w:ins w:id="4337" w:author="Tim Tørnes Pedersen" w:date="2021-11-18T18:02:00Z"/>
              </w:rPr>
            </w:pPr>
            <w:ins w:id="4338" w:author="Tim Tørnes Pedersen" w:date="2021-11-18T18:02:00Z">
              <w:r>
                <w:t>0.0</w:t>
              </w:r>
            </w:ins>
          </w:p>
        </w:tc>
        <w:tc>
          <w:tcPr>
            <w:tcW w:w="0" w:type="auto"/>
          </w:tcPr>
          <w:p w14:paraId="3564C160" w14:textId="77777777" w:rsidR="007D446A" w:rsidRDefault="007D446A" w:rsidP="00EC0359">
            <w:pPr>
              <w:pStyle w:val="Compact"/>
              <w:rPr>
                <w:ins w:id="4339" w:author="Tim Tørnes Pedersen" w:date="2021-11-18T18:02:00Z"/>
              </w:rPr>
            </w:pPr>
            <w:ins w:id="4340" w:author="Tim Tørnes Pedersen" w:date="2021-11-18T18:02:00Z">
              <w:r>
                <w:t>2111.0</w:t>
              </w:r>
            </w:ins>
          </w:p>
        </w:tc>
      </w:tr>
      <w:tr w:rsidR="007D446A" w14:paraId="12967836" w14:textId="77777777" w:rsidTr="00EC0359">
        <w:trPr>
          <w:ins w:id="4341" w:author="Tim Tørnes Pedersen" w:date="2021-11-18T18:02:00Z"/>
        </w:trPr>
        <w:tc>
          <w:tcPr>
            <w:tcW w:w="0" w:type="auto"/>
          </w:tcPr>
          <w:p w14:paraId="4AC487B7" w14:textId="77777777" w:rsidR="007D446A" w:rsidRDefault="007D446A" w:rsidP="00EC0359">
            <w:pPr>
              <w:pStyle w:val="Compact"/>
              <w:rPr>
                <w:ins w:id="4342" w:author="Tim Tørnes Pedersen" w:date="2021-11-18T18:02:00Z"/>
              </w:rPr>
            </w:pPr>
            <w:ins w:id="4343" w:author="Tim Tørnes Pedersen" w:date="2021-11-18T18:02:00Z">
              <w:r>
                <w:t>ES</w:t>
              </w:r>
            </w:ins>
          </w:p>
        </w:tc>
        <w:tc>
          <w:tcPr>
            <w:tcW w:w="0" w:type="auto"/>
          </w:tcPr>
          <w:p w14:paraId="70975404" w14:textId="77777777" w:rsidR="007D446A" w:rsidRDefault="007D446A" w:rsidP="00EC0359">
            <w:pPr>
              <w:pStyle w:val="Compact"/>
              <w:rPr>
                <w:ins w:id="4344" w:author="Tim Tørnes Pedersen" w:date="2021-11-18T18:02:00Z"/>
              </w:rPr>
            </w:pPr>
            <w:ins w:id="4345" w:author="Tim Tørnes Pedersen" w:date="2021-11-18T18:02:00Z">
              <w:r>
                <w:t>0.0</w:t>
              </w:r>
            </w:ins>
          </w:p>
        </w:tc>
        <w:tc>
          <w:tcPr>
            <w:tcW w:w="0" w:type="auto"/>
          </w:tcPr>
          <w:p w14:paraId="787F03CD" w14:textId="77777777" w:rsidR="007D446A" w:rsidRDefault="007D446A" w:rsidP="00EC0359">
            <w:pPr>
              <w:pStyle w:val="Compact"/>
              <w:rPr>
                <w:ins w:id="4346" w:author="Tim Tørnes Pedersen" w:date="2021-11-18T18:02:00Z"/>
              </w:rPr>
            </w:pPr>
            <w:ins w:id="4347" w:author="Tim Tørnes Pedersen" w:date="2021-11-18T18:02:00Z">
              <w:r>
                <w:t>23433.1</w:t>
              </w:r>
            </w:ins>
          </w:p>
        </w:tc>
        <w:tc>
          <w:tcPr>
            <w:tcW w:w="0" w:type="auto"/>
          </w:tcPr>
          <w:p w14:paraId="3BC1D479" w14:textId="77777777" w:rsidR="007D446A" w:rsidRDefault="007D446A" w:rsidP="00EC0359">
            <w:pPr>
              <w:pStyle w:val="Compact"/>
              <w:rPr>
                <w:ins w:id="4348" w:author="Tim Tørnes Pedersen" w:date="2021-11-18T18:02:00Z"/>
              </w:rPr>
            </w:pPr>
            <w:ins w:id="4349" w:author="Tim Tørnes Pedersen" w:date="2021-11-18T18:02:00Z">
              <w:r>
                <w:t>16.4</w:t>
              </w:r>
            </w:ins>
          </w:p>
        </w:tc>
        <w:tc>
          <w:tcPr>
            <w:tcW w:w="0" w:type="auto"/>
          </w:tcPr>
          <w:p w14:paraId="1600E952" w14:textId="77777777" w:rsidR="007D446A" w:rsidRDefault="007D446A" w:rsidP="00EC0359">
            <w:pPr>
              <w:pStyle w:val="Compact"/>
              <w:rPr>
                <w:ins w:id="4350" w:author="Tim Tørnes Pedersen" w:date="2021-11-18T18:02:00Z"/>
              </w:rPr>
            </w:pPr>
            <w:ins w:id="4351" w:author="Tim Tørnes Pedersen" w:date="2021-11-18T18:02:00Z">
              <w:r>
                <w:t>4753.5</w:t>
              </w:r>
            </w:ins>
          </w:p>
        </w:tc>
        <w:tc>
          <w:tcPr>
            <w:tcW w:w="0" w:type="auto"/>
          </w:tcPr>
          <w:p w14:paraId="3C03AD94" w14:textId="77777777" w:rsidR="007D446A" w:rsidRDefault="007D446A" w:rsidP="00EC0359">
            <w:pPr>
              <w:pStyle w:val="Compact"/>
              <w:rPr>
                <w:ins w:id="4352" w:author="Tim Tørnes Pedersen" w:date="2021-11-18T18:02:00Z"/>
              </w:rPr>
            </w:pPr>
            <w:ins w:id="4353" w:author="Tim Tørnes Pedersen" w:date="2021-11-18T18:02:00Z">
              <w:r>
                <w:t>24344.3</w:t>
              </w:r>
            </w:ins>
          </w:p>
        </w:tc>
        <w:tc>
          <w:tcPr>
            <w:tcW w:w="0" w:type="auto"/>
          </w:tcPr>
          <w:p w14:paraId="7426E8D8" w14:textId="77777777" w:rsidR="007D446A" w:rsidRDefault="007D446A" w:rsidP="00EC0359">
            <w:pPr>
              <w:pStyle w:val="Compact"/>
              <w:rPr>
                <w:ins w:id="4354" w:author="Tim Tørnes Pedersen" w:date="2021-11-18T18:02:00Z"/>
              </w:rPr>
            </w:pPr>
            <w:ins w:id="4355" w:author="Tim Tørnes Pedersen" w:date="2021-11-18T18:02:00Z">
              <w:r>
                <w:t>2942.6</w:t>
              </w:r>
            </w:ins>
          </w:p>
        </w:tc>
        <w:tc>
          <w:tcPr>
            <w:tcW w:w="0" w:type="auto"/>
          </w:tcPr>
          <w:p w14:paraId="13BF9DC2" w14:textId="77777777" w:rsidR="007D446A" w:rsidRDefault="007D446A" w:rsidP="00EC0359">
            <w:pPr>
              <w:pStyle w:val="Compact"/>
              <w:rPr>
                <w:ins w:id="4356" w:author="Tim Tørnes Pedersen" w:date="2021-11-18T18:02:00Z"/>
              </w:rPr>
            </w:pPr>
            <w:ins w:id="4357" w:author="Tim Tørnes Pedersen" w:date="2021-11-18T18:02:00Z">
              <w:r>
                <w:t>6519.7</w:t>
              </w:r>
            </w:ins>
          </w:p>
        </w:tc>
        <w:tc>
          <w:tcPr>
            <w:tcW w:w="0" w:type="auto"/>
          </w:tcPr>
          <w:p w14:paraId="3913D58C" w14:textId="77777777" w:rsidR="007D446A" w:rsidRDefault="007D446A" w:rsidP="00EC0359">
            <w:pPr>
              <w:pStyle w:val="Compact"/>
              <w:rPr>
                <w:ins w:id="4358" w:author="Tim Tørnes Pedersen" w:date="2021-11-18T18:02:00Z"/>
              </w:rPr>
            </w:pPr>
            <w:ins w:id="4359" w:author="Tim Tørnes Pedersen" w:date="2021-11-18T18:02:00Z">
              <w:r>
                <w:t>3081.2</w:t>
              </w:r>
            </w:ins>
          </w:p>
        </w:tc>
        <w:tc>
          <w:tcPr>
            <w:tcW w:w="0" w:type="auto"/>
          </w:tcPr>
          <w:p w14:paraId="48F42CEE" w14:textId="77777777" w:rsidR="007D446A" w:rsidRDefault="007D446A" w:rsidP="00EC0359">
            <w:pPr>
              <w:pStyle w:val="Compact"/>
              <w:rPr>
                <w:ins w:id="4360" w:author="Tim Tørnes Pedersen" w:date="2021-11-18T18:02:00Z"/>
              </w:rPr>
            </w:pPr>
            <w:ins w:id="4361" w:author="Tim Tørnes Pedersen" w:date="2021-11-18T18:02:00Z">
              <w:r>
                <w:t>7572.6</w:t>
              </w:r>
            </w:ins>
          </w:p>
        </w:tc>
        <w:tc>
          <w:tcPr>
            <w:tcW w:w="0" w:type="auto"/>
          </w:tcPr>
          <w:p w14:paraId="5A6C94D4" w14:textId="77777777" w:rsidR="007D446A" w:rsidRDefault="007D446A" w:rsidP="00EC0359">
            <w:pPr>
              <w:pStyle w:val="Compact"/>
              <w:rPr>
                <w:ins w:id="4362" w:author="Tim Tørnes Pedersen" w:date="2021-11-18T18:02:00Z"/>
              </w:rPr>
            </w:pPr>
            <w:ins w:id="4363" w:author="Tim Tørnes Pedersen" w:date="2021-11-18T18:02:00Z">
              <w:r>
                <w:t>3533.4</w:t>
              </w:r>
            </w:ins>
          </w:p>
        </w:tc>
      </w:tr>
      <w:tr w:rsidR="007D446A" w14:paraId="15D3A09D" w14:textId="77777777" w:rsidTr="00EC0359">
        <w:trPr>
          <w:ins w:id="4364" w:author="Tim Tørnes Pedersen" w:date="2021-11-18T18:02:00Z"/>
        </w:trPr>
        <w:tc>
          <w:tcPr>
            <w:tcW w:w="0" w:type="auto"/>
          </w:tcPr>
          <w:p w14:paraId="318E7860" w14:textId="77777777" w:rsidR="007D446A" w:rsidRDefault="007D446A" w:rsidP="00EC0359">
            <w:pPr>
              <w:pStyle w:val="Compact"/>
              <w:rPr>
                <w:ins w:id="4365" w:author="Tim Tørnes Pedersen" w:date="2021-11-18T18:02:00Z"/>
              </w:rPr>
            </w:pPr>
            <w:ins w:id="4366" w:author="Tim Tørnes Pedersen" w:date="2021-11-18T18:02:00Z">
              <w:r>
                <w:t>FI</w:t>
              </w:r>
            </w:ins>
          </w:p>
        </w:tc>
        <w:tc>
          <w:tcPr>
            <w:tcW w:w="0" w:type="auto"/>
          </w:tcPr>
          <w:p w14:paraId="41ACBCAA" w14:textId="77777777" w:rsidR="007D446A" w:rsidRDefault="007D446A" w:rsidP="00EC0359">
            <w:pPr>
              <w:pStyle w:val="Compact"/>
              <w:rPr>
                <w:ins w:id="4367" w:author="Tim Tørnes Pedersen" w:date="2021-11-18T18:02:00Z"/>
              </w:rPr>
            </w:pPr>
            <w:ins w:id="4368" w:author="Tim Tørnes Pedersen" w:date="2021-11-18T18:02:00Z">
              <w:r>
                <w:t>67.0</w:t>
              </w:r>
            </w:ins>
          </w:p>
        </w:tc>
        <w:tc>
          <w:tcPr>
            <w:tcW w:w="0" w:type="auto"/>
          </w:tcPr>
          <w:p w14:paraId="1ACE8BAB" w14:textId="77777777" w:rsidR="007D446A" w:rsidRDefault="007D446A" w:rsidP="00EC0359">
            <w:pPr>
              <w:pStyle w:val="Compact"/>
              <w:rPr>
                <w:ins w:id="4369" w:author="Tim Tørnes Pedersen" w:date="2021-11-18T18:02:00Z"/>
              </w:rPr>
            </w:pPr>
            <w:ins w:id="4370" w:author="Tim Tørnes Pedersen" w:date="2021-11-18T18:02:00Z">
              <w:r>
                <w:t>1971.3</w:t>
              </w:r>
            </w:ins>
          </w:p>
        </w:tc>
        <w:tc>
          <w:tcPr>
            <w:tcW w:w="0" w:type="auto"/>
          </w:tcPr>
          <w:p w14:paraId="00D0E4A9" w14:textId="77777777" w:rsidR="007D446A" w:rsidRDefault="007D446A" w:rsidP="00EC0359">
            <w:pPr>
              <w:pStyle w:val="Compact"/>
              <w:rPr>
                <w:ins w:id="4371" w:author="Tim Tørnes Pedersen" w:date="2021-11-18T18:02:00Z"/>
              </w:rPr>
            </w:pPr>
            <w:ins w:id="4372" w:author="Tim Tørnes Pedersen" w:date="2021-11-18T18:02:00Z">
              <w:r>
                <w:t>1289.6</w:t>
              </w:r>
            </w:ins>
          </w:p>
        </w:tc>
        <w:tc>
          <w:tcPr>
            <w:tcW w:w="0" w:type="auto"/>
          </w:tcPr>
          <w:p w14:paraId="68E0CA16" w14:textId="77777777" w:rsidR="007D446A" w:rsidRDefault="007D446A" w:rsidP="00EC0359">
            <w:pPr>
              <w:pStyle w:val="Compact"/>
              <w:rPr>
                <w:ins w:id="4373" w:author="Tim Tørnes Pedersen" w:date="2021-11-18T18:02:00Z"/>
              </w:rPr>
            </w:pPr>
            <w:ins w:id="4374" w:author="Tim Tørnes Pedersen" w:date="2021-11-18T18:02:00Z">
              <w:r>
                <w:t>123.0</w:t>
              </w:r>
            </w:ins>
          </w:p>
        </w:tc>
        <w:tc>
          <w:tcPr>
            <w:tcW w:w="0" w:type="auto"/>
          </w:tcPr>
          <w:p w14:paraId="12B58BA8" w14:textId="77777777" w:rsidR="007D446A" w:rsidRDefault="007D446A" w:rsidP="00EC0359">
            <w:pPr>
              <w:pStyle w:val="Compact"/>
              <w:rPr>
                <w:ins w:id="4375" w:author="Tim Tørnes Pedersen" w:date="2021-11-18T18:02:00Z"/>
              </w:rPr>
            </w:pPr>
            <w:ins w:id="4376" w:author="Tim Tørnes Pedersen" w:date="2021-11-18T18:02:00Z">
              <w:r>
                <w:t>648.0</w:t>
              </w:r>
            </w:ins>
          </w:p>
        </w:tc>
        <w:tc>
          <w:tcPr>
            <w:tcW w:w="0" w:type="auto"/>
          </w:tcPr>
          <w:p w14:paraId="59BB6CEB" w14:textId="77777777" w:rsidR="007D446A" w:rsidRDefault="007D446A" w:rsidP="00EC0359">
            <w:pPr>
              <w:pStyle w:val="Compact"/>
              <w:rPr>
                <w:ins w:id="4377" w:author="Tim Tørnes Pedersen" w:date="2021-11-18T18:02:00Z"/>
              </w:rPr>
            </w:pPr>
            <w:ins w:id="4378" w:author="Tim Tørnes Pedersen" w:date="2021-11-18T18:02:00Z">
              <w:r>
                <w:t>677.7</w:t>
              </w:r>
            </w:ins>
          </w:p>
        </w:tc>
        <w:tc>
          <w:tcPr>
            <w:tcW w:w="0" w:type="auto"/>
          </w:tcPr>
          <w:p w14:paraId="064E58C1" w14:textId="77777777" w:rsidR="007D446A" w:rsidRDefault="007D446A" w:rsidP="00EC0359">
            <w:pPr>
              <w:pStyle w:val="Compact"/>
              <w:rPr>
                <w:ins w:id="4379" w:author="Tim Tørnes Pedersen" w:date="2021-11-18T18:02:00Z"/>
              </w:rPr>
            </w:pPr>
            <w:ins w:id="4380" w:author="Tim Tørnes Pedersen" w:date="2021-11-18T18:02:00Z">
              <w:r>
                <w:t>3039.7</w:t>
              </w:r>
            </w:ins>
          </w:p>
        </w:tc>
        <w:tc>
          <w:tcPr>
            <w:tcW w:w="0" w:type="auto"/>
          </w:tcPr>
          <w:p w14:paraId="06AF8E60" w14:textId="77777777" w:rsidR="007D446A" w:rsidRDefault="007D446A" w:rsidP="00EC0359">
            <w:pPr>
              <w:pStyle w:val="Compact"/>
              <w:rPr>
                <w:ins w:id="4381" w:author="Tim Tørnes Pedersen" w:date="2021-11-18T18:02:00Z"/>
              </w:rPr>
            </w:pPr>
            <w:ins w:id="4382" w:author="Tim Tørnes Pedersen" w:date="2021-11-18T18:02:00Z">
              <w:r>
                <w:t>0.0</w:t>
              </w:r>
            </w:ins>
          </w:p>
        </w:tc>
        <w:tc>
          <w:tcPr>
            <w:tcW w:w="0" w:type="auto"/>
          </w:tcPr>
          <w:p w14:paraId="17F5BD70" w14:textId="77777777" w:rsidR="007D446A" w:rsidRDefault="007D446A" w:rsidP="00EC0359">
            <w:pPr>
              <w:pStyle w:val="Compact"/>
              <w:rPr>
                <w:ins w:id="4383" w:author="Tim Tørnes Pedersen" w:date="2021-11-18T18:02:00Z"/>
              </w:rPr>
            </w:pPr>
            <w:ins w:id="4384" w:author="Tim Tørnes Pedersen" w:date="2021-11-18T18:02:00Z">
              <w:r>
                <w:t>2784.0</w:t>
              </w:r>
            </w:ins>
          </w:p>
        </w:tc>
        <w:tc>
          <w:tcPr>
            <w:tcW w:w="0" w:type="auto"/>
          </w:tcPr>
          <w:p w14:paraId="49712CE1" w14:textId="77777777" w:rsidR="007D446A" w:rsidRDefault="007D446A" w:rsidP="00EC0359">
            <w:pPr>
              <w:pStyle w:val="Compact"/>
              <w:rPr>
                <w:ins w:id="4385" w:author="Tim Tørnes Pedersen" w:date="2021-11-18T18:02:00Z"/>
              </w:rPr>
            </w:pPr>
            <w:ins w:id="4386" w:author="Tim Tørnes Pedersen" w:date="2021-11-18T18:02:00Z">
              <w:r>
                <w:t>1225.4</w:t>
              </w:r>
            </w:ins>
          </w:p>
        </w:tc>
      </w:tr>
      <w:tr w:rsidR="007D446A" w14:paraId="33868B68" w14:textId="77777777" w:rsidTr="00EC0359">
        <w:trPr>
          <w:ins w:id="4387" w:author="Tim Tørnes Pedersen" w:date="2021-11-18T18:02:00Z"/>
        </w:trPr>
        <w:tc>
          <w:tcPr>
            <w:tcW w:w="0" w:type="auto"/>
          </w:tcPr>
          <w:p w14:paraId="72C55796" w14:textId="77777777" w:rsidR="007D446A" w:rsidRDefault="007D446A" w:rsidP="00EC0359">
            <w:pPr>
              <w:pStyle w:val="Compact"/>
              <w:rPr>
                <w:ins w:id="4388" w:author="Tim Tørnes Pedersen" w:date="2021-11-18T18:02:00Z"/>
              </w:rPr>
            </w:pPr>
            <w:ins w:id="4389" w:author="Tim Tørnes Pedersen" w:date="2021-11-18T18:02:00Z">
              <w:r>
                <w:t>FR</w:t>
              </w:r>
            </w:ins>
          </w:p>
        </w:tc>
        <w:tc>
          <w:tcPr>
            <w:tcW w:w="0" w:type="auto"/>
          </w:tcPr>
          <w:p w14:paraId="17BE0A4F" w14:textId="77777777" w:rsidR="007D446A" w:rsidRDefault="007D446A" w:rsidP="00EC0359">
            <w:pPr>
              <w:pStyle w:val="Compact"/>
              <w:rPr>
                <w:ins w:id="4390" w:author="Tim Tørnes Pedersen" w:date="2021-11-18T18:02:00Z"/>
              </w:rPr>
            </w:pPr>
            <w:ins w:id="4391" w:author="Tim Tørnes Pedersen" w:date="2021-11-18T18:02:00Z">
              <w:r>
                <w:t>0.0</w:t>
              </w:r>
            </w:ins>
          </w:p>
        </w:tc>
        <w:tc>
          <w:tcPr>
            <w:tcW w:w="0" w:type="auto"/>
          </w:tcPr>
          <w:p w14:paraId="709E3311" w14:textId="77777777" w:rsidR="007D446A" w:rsidRDefault="007D446A" w:rsidP="00EC0359">
            <w:pPr>
              <w:pStyle w:val="Compact"/>
              <w:rPr>
                <w:ins w:id="4392" w:author="Tim Tørnes Pedersen" w:date="2021-11-18T18:02:00Z"/>
              </w:rPr>
            </w:pPr>
            <w:ins w:id="4393" w:author="Tim Tørnes Pedersen" w:date="2021-11-18T18:02:00Z">
              <w:r>
                <w:t>14898.1</w:t>
              </w:r>
            </w:ins>
          </w:p>
        </w:tc>
        <w:tc>
          <w:tcPr>
            <w:tcW w:w="0" w:type="auto"/>
          </w:tcPr>
          <w:p w14:paraId="001A0020" w14:textId="77777777" w:rsidR="007D446A" w:rsidRDefault="007D446A" w:rsidP="00EC0359">
            <w:pPr>
              <w:pStyle w:val="Compact"/>
              <w:rPr>
                <w:ins w:id="4394" w:author="Tim Tørnes Pedersen" w:date="2021-11-18T18:02:00Z"/>
              </w:rPr>
            </w:pPr>
            <w:ins w:id="4395" w:author="Tim Tørnes Pedersen" w:date="2021-11-18T18:02:00Z">
              <w:r>
                <w:t>5780.8</w:t>
              </w:r>
            </w:ins>
          </w:p>
        </w:tc>
        <w:tc>
          <w:tcPr>
            <w:tcW w:w="0" w:type="auto"/>
          </w:tcPr>
          <w:p w14:paraId="0083834D" w14:textId="77777777" w:rsidR="007D446A" w:rsidRDefault="007D446A" w:rsidP="00EC0359">
            <w:pPr>
              <w:pStyle w:val="Compact"/>
              <w:rPr>
                <w:ins w:id="4396" w:author="Tim Tørnes Pedersen" w:date="2021-11-18T18:02:00Z"/>
              </w:rPr>
            </w:pPr>
            <w:ins w:id="4397" w:author="Tim Tørnes Pedersen" w:date="2021-11-18T18:02:00Z">
              <w:r>
                <w:t>9604.0</w:t>
              </w:r>
            </w:ins>
          </w:p>
        </w:tc>
        <w:tc>
          <w:tcPr>
            <w:tcW w:w="0" w:type="auto"/>
          </w:tcPr>
          <w:p w14:paraId="5050D2E0" w14:textId="77777777" w:rsidR="007D446A" w:rsidRDefault="007D446A" w:rsidP="00EC0359">
            <w:pPr>
              <w:pStyle w:val="Compact"/>
              <w:rPr>
                <w:ins w:id="4398" w:author="Tim Tørnes Pedersen" w:date="2021-11-18T18:02:00Z"/>
              </w:rPr>
            </w:pPr>
            <w:ins w:id="4399" w:author="Tim Tørnes Pedersen" w:date="2021-11-18T18:02:00Z">
              <w:r>
                <w:t>5611.0</w:t>
              </w:r>
            </w:ins>
          </w:p>
        </w:tc>
        <w:tc>
          <w:tcPr>
            <w:tcW w:w="0" w:type="auto"/>
          </w:tcPr>
          <w:p w14:paraId="47B6C28A" w14:textId="77777777" w:rsidR="007D446A" w:rsidRDefault="007D446A" w:rsidP="00EC0359">
            <w:pPr>
              <w:pStyle w:val="Compact"/>
              <w:rPr>
                <w:ins w:id="4400" w:author="Tim Tørnes Pedersen" w:date="2021-11-18T18:02:00Z"/>
              </w:rPr>
            </w:pPr>
            <w:ins w:id="4401" w:author="Tim Tørnes Pedersen" w:date="2021-11-18T18:02:00Z">
              <w:r>
                <w:t>1066.0</w:t>
              </w:r>
            </w:ins>
          </w:p>
        </w:tc>
        <w:tc>
          <w:tcPr>
            <w:tcW w:w="0" w:type="auto"/>
          </w:tcPr>
          <w:p w14:paraId="4951FB27" w14:textId="77777777" w:rsidR="007D446A" w:rsidRDefault="007D446A" w:rsidP="00EC0359">
            <w:pPr>
              <w:pStyle w:val="Compact"/>
              <w:rPr>
                <w:ins w:id="4402" w:author="Tim Tørnes Pedersen" w:date="2021-11-18T18:02:00Z"/>
              </w:rPr>
            </w:pPr>
            <w:ins w:id="4403" w:author="Tim Tørnes Pedersen" w:date="2021-11-18T18:02:00Z">
              <w:r>
                <w:t>4293.3</w:t>
              </w:r>
            </w:ins>
          </w:p>
        </w:tc>
        <w:tc>
          <w:tcPr>
            <w:tcW w:w="0" w:type="auto"/>
          </w:tcPr>
          <w:p w14:paraId="691CEAE5" w14:textId="77777777" w:rsidR="007D446A" w:rsidRDefault="007D446A" w:rsidP="00EC0359">
            <w:pPr>
              <w:pStyle w:val="Compact"/>
              <w:rPr>
                <w:ins w:id="4404" w:author="Tim Tørnes Pedersen" w:date="2021-11-18T18:02:00Z"/>
              </w:rPr>
            </w:pPr>
            <w:ins w:id="4405" w:author="Tim Tørnes Pedersen" w:date="2021-11-18T18:02:00Z">
              <w:r>
                <w:t>0.0</w:t>
              </w:r>
            </w:ins>
          </w:p>
        </w:tc>
        <w:tc>
          <w:tcPr>
            <w:tcW w:w="0" w:type="auto"/>
          </w:tcPr>
          <w:p w14:paraId="156C4A55" w14:textId="77777777" w:rsidR="007D446A" w:rsidRDefault="007D446A" w:rsidP="00EC0359">
            <w:pPr>
              <w:pStyle w:val="Compact"/>
              <w:rPr>
                <w:ins w:id="4406" w:author="Tim Tørnes Pedersen" w:date="2021-11-18T18:02:00Z"/>
              </w:rPr>
            </w:pPr>
            <w:ins w:id="4407" w:author="Tim Tørnes Pedersen" w:date="2021-11-18T18:02:00Z">
              <w:r>
                <w:t>63130.0</w:t>
              </w:r>
            </w:ins>
          </w:p>
        </w:tc>
        <w:tc>
          <w:tcPr>
            <w:tcW w:w="0" w:type="auto"/>
          </w:tcPr>
          <w:p w14:paraId="766C4B02" w14:textId="77777777" w:rsidR="007D446A" w:rsidRDefault="007D446A" w:rsidP="00EC0359">
            <w:pPr>
              <w:pStyle w:val="Compact"/>
              <w:rPr>
                <w:ins w:id="4408" w:author="Tim Tørnes Pedersen" w:date="2021-11-18T18:02:00Z"/>
              </w:rPr>
            </w:pPr>
            <w:ins w:id="4409" w:author="Tim Tørnes Pedersen" w:date="2021-11-18T18:02:00Z">
              <w:r>
                <w:t>7172.1</w:t>
              </w:r>
            </w:ins>
          </w:p>
        </w:tc>
      </w:tr>
      <w:tr w:rsidR="007D446A" w14:paraId="1D791AB7" w14:textId="77777777" w:rsidTr="00EC0359">
        <w:trPr>
          <w:ins w:id="4410" w:author="Tim Tørnes Pedersen" w:date="2021-11-18T18:02:00Z"/>
        </w:trPr>
        <w:tc>
          <w:tcPr>
            <w:tcW w:w="0" w:type="auto"/>
          </w:tcPr>
          <w:p w14:paraId="4B9EDC0A" w14:textId="77777777" w:rsidR="007D446A" w:rsidRDefault="007D446A" w:rsidP="00EC0359">
            <w:pPr>
              <w:pStyle w:val="Compact"/>
              <w:rPr>
                <w:ins w:id="4411" w:author="Tim Tørnes Pedersen" w:date="2021-11-18T18:02:00Z"/>
              </w:rPr>
            </w:pPr>
            <w:ins w:id="4412" w:author="Tim Tørnes Pedersen" w:date="2021-11-18T18:02:00Z">
              <w:r>
                <w:t>GB</w:t>
              </w:r>
            </w:ins>
          </w:p>
        </w:tc>
        <w:tc>
          <w:tcPr>
            <w:tcW w:w="0" w:type="auto"/>
          </w:tcPr>
          <w:p w14:paraId="286C3B82" w14:textId="77777777" w:rsidR="007D446A" w:rsidRDefault="007D446A" w:rsidP="00EC0359">
            <w:pPr>
              <w:pStyle w:val="Compact"/>
              <w:rPr>
                <w:ins w:id="4413" w:author="Tim Tørnes Pedersen" w:date="2021-11-18T18:02:00Z"/>
              </w:rPr>
            </w:pPr>
            <w:ins w:id="4414" w:author="Tim Tørnes Pedersen" w:date="2021-11-18T18:02:00Z">
              <w:r>
                <w:t>8212.7</w:t>
              </w:r>
            </w:ins>
          </w:p>
        </w:tc>
        <w:tc>
          <w:tcPr>
            <w:tcW w:w="0" w:type="auto"/>
          </w:tcPr>
          <w:p w14:paraId="5B33B5D4" w14:textId="77777777" w:rsidR="007D446A" w:rsidRDefault="007D446A" w:rsidP="00EC0359">
            <w:pPr>
              <w:pStyle w:val="Compact"/>
              <w:rPr>
                <w:ins w:id="4415" w:author="Tim Tørnes Pedersen" w:date="2021-11-18T18:02:00Z"/>
              </w:rPr>
            </w:pPr>
            <w:ins w:id="4416" w:author="Tim Tørnes Pedersen" w:date="2021-11-18T18:02:00Z">
              <w:r>
                <w:t>13553.9</w:t>
              </w:r>
            </w:ins>
          </w:p>
        </w:tc>
        <w:tc>
          <w:tcPr>
            <w:tcW w:w="0" w:type="auto"/>
          </w:tcPr>
          <w:p w14:paraId="69D36A6B" w14:textId="77777777" w:rsidR="007D446A" w:rsidRDefault="007D446A" w:rsidP="00EC0359">
            <w:pPr>
              <w:pStyle w:val="Compact"/>
              <w:rPr>
                <w:ins w:id="4417" w:author="Tim Tørnes Pedersen" w:date="2021-11-18T18:02:00Z"/>
              </w:rPr>
            </w:pPr>
            <w:ins w:id="4418" w:author="Tim Tørnes Pedersen" w:date="2021-11-18T18:02:00Z">
              <w:r>
                <w:t>685.2</w:t>
              </w:r>
            </w:ins>
          </w:p>
        </w:tc>
        <w:tc>
          <w:tcPr>
            <w:tcW w:w="0" w:type="auto"/>
          </w:tcPr>
          <w:p w14:paraId="6EA673FE" w14:textId="77777777" w:rsidR="007D446A" w:rsidRDefault="007D446A" w:rsidP="00EC0359">
            <w:pPr>
              <w:pStyle w:val="Compact"/>
              <w:rPr>
                <w:ins w:id="4419" w:author="Tim Tørnes Pedersen" w:date="2021-11-18T18:02:00Z"/>
              </w:rPr>
            </w:pPr>
            <w:ins w:id="4420" w:author="Tim Tørnes Pedersen" w:date="2021-11-18T18:02:00Z">
              <w:r>
                <w:t>13107.3</w:t>
              </w:r>
            </w:ins>
          </w:p>
        </w:tc>
        <w:tc>
          <w:tcPr>
            <w:tcW w:w="0" w:type="auto"/>
          </w:tcPr>
          <w:p w14:paraId="02BCD169" w14:textId="77777777" w:rsidR="007D446A" w:rsidRDefault="007D446A" w:rsidP="00EC0359">
            <w:pPr>
              <w:pStyle w:val="Compact"/>
              <w:rPr>
                <w:ins w:id="4421" w:author="Tim Tørnes Pedersen" w:date="2021-11-18T18:02:00Z"/>
              </w:rPr>
            </w:pPr>
            <w:ins w:id="4422" w:author="Tim Tørnes Pedersen" w:date="2021-11-18T18:02:00Z">
              <w:r>
                <w:t>32824.3</w:t>
              </w:r>
            </w:ins>
          </w:p>
        </w:tc>
        <w:tc>
          <w:tcPr>
            <w:tcW w:w="0" w:type="auto"/>
          </w:tcPr>
          <w:p w14:paraId="20BA5F9F" w14:textId="77777777" w:rsidR="007D446A" w:rsidRDefault="007D446A" w:rsidP="00EC0359">
            <w:pPr>
              <w:pStyle w:val="Compact"/>
              <w:rPr>
                <w:ins w:id="4423" w:author="Tim Tørnes Pedersen" w:date="2021-11-18T18:02:00Z"/>
              </w:rPr>
            </w:pPr>
            <w:ins w:id="4424" w:author="Tim Tørnes Pedersen" w:date="2021-11-18T18:02:00Z">
              <w:r>
                <w:t>921.5</w:t>
              </w:r>
            </w:ins>
          </w:p>
        </w:tc>
        <w:tc>
          <w:tcPr>
            <w:tcW w:w="0" w:type="auto"/>
          </w:tcPr>
          <w:p w14:paraId="28F30C44" w14:textId="77777777" w:rsidR="007D446A" w:rsidRDefault="007D446A" w:rsidP="00EC0359">
            <w:pPr>
              <w:pStyle w:val="Compact"/>
              <w:rPr>
                <w:ins w:id="4425" w:author="Tim Tørnes Pedersen" w:date="2021-11-18T18:02:00Z"/>
              </w:rPr>
            </w:pPr>
            <w:ins w:id="4426" w:author="Tim Tørnes Pedersen" w:date="2021-11-18T18:02:00Z">
              <w:r>
                <w:t>14475.0</w:t>
              </w:r>
            </w:ins>
          </w:p>
        </w:tc>
        <w:tc>
          <w:tcPr>
            <w:tcW w:w="0" w:type="auto"/>
          </w:tcPr>
          <w:p w14:paraId="0F2A4B59" w14:textId="77777777" w:rsidR="007D446A" w:rsidRDefault="007D446A" w:rsidP="00EC0359">
            <w:pPr>
              <w:pStyle w:val="Compact"/>
              <w:rPr>
                <w:ins w:id="4427" w:author="Tim Tørnes Pedersen" w:date="2021-11-18T18:02:00Z"/>
              </w:rPr>
            </w:pPr>
            <w:ins w:id="4428" w:author="Tim Tørnes Pedersen" w:date="2021-11-18T18:02:00Z">
              <w:r>
                <w:t>0.0</w:t>
              </w:r>
            </w:ins>
          </w:p>
        </w:tc>
        <w:tc>
          <w:tcPr>
            <w:tcW w:w="0" w:type="auto"/>
          </w:tcPr>
          <w:p w14:paraId="6499431C" w14:textId="77777777" w:rsidR="007D446A" w:rsidRDefault="007D446A" w:rsidP="00EC0359">
            <w:pPr>
              <w:pStyle w:val="Compact"/>
              <w:rPr>
                <w:ins w:id="4429" w:author="Tim Tørnes Pedersen" w:date="2021-11-18T18:02:00Z"/>
              </w:rPr>
            </w:pPr>
            <w:ins w:id="4430" w:author="Tim Tørnes Pedersen" w:date="2021-11-18T18:02:00Z">
              <w:r>
                <w:t>11261.0</w:t>
              </w:r>
            </w:ins>
          </w:p>
        </w:tc>
        <w:tc>
          <w:tcPr>
            <w:tcW w:w="0" w:type="auto"/>
          </w:tcPr>
          <w:p w14:paraId="66B088B3" w14:textId="77777777" w:rsidR="007D446A" w:rsidRDefault="007D446A" w:rsidP="00EC0359">
            <w:pPr>
              <w:pStyle w:val="Compact"/>
              <w:rPr>
                <w:ins w:id="4431" w:author="Tim Tørnes Pedersen" w:date="2021-11-18T18:02:00Z"/>
              </w:rPr>
            </w:pPr>
            <w:ins w:id="4432" w:author="Tim Tørnes Pedersen" w:date="2021-11-18T18:02:00Z">
              <w:r>
                <w:t>2801.9</w:t>
              </w:r>
            </w:ins>
          </w:p>
        </w:tc>
      </w:tr>
      <w:tr w:rsidR="007D446A" w14:paraId="7F4E0CAA" w14:textId="77777777" w:rsidTr="00EC0359">
        <w:trPr>
          <w:ins w:id="4433" w:author="Tim Tørnes Pedersen" w:date="2021-11-18T18:02:00Z"/>
        </w:trPr>
        <w:tc>
          <w:tcPr>
            <w:tcW w:w="0" w:type="auto"/>
          </w:tcPr>
          <w:p w14:paraId="4A02903C" w14:textId="77777777" w:rsidR="007D446A" w:rsidRDefault="007D446A" w:rsidP="00EC0359">
            <w:pPr>
              <w:pStyle w:val="Compact"/>
              <w:rPr>
                <w:ins w:id="4434" w:author="Tim Tørnes Pedersen" w:date="2021-11-18T18:02:00Z"/>
              </w:rPr>
            </w:pPr>
            <w:ins w:id="4435" w:author="Tim Tørnes Pedersen" w:date="2021-11-18T18:02:00Z">
              <w:r>
                <w:t>GR</w:t>
              </w:r>
            </w:ins>
          </w:p>
        </w:tc>
        <w:tc>
          <w:tcPr>
            <w:tcW w:w="0" w:type="auto"/>
          </w:tcPr>
          <w:p w14:paraId="5F6418A6" w14:textId="77777777" w:rsidR="007D446A" w:rsidRDefault="007D446A" w:rsidP="00EC0359">
            <w:pPr>
              <w:pStyle w:val="Compact"/>
              <w:rPr>
                <w:ins w:id="4436" w:author="Tim Tørnes Pedersen" w:date="2021-11-18T18:02:00Z"/>
              </w:rPr>
            </w:pPr>
            <w:ins w:id="4437" w:author="Tim Tørnes Pedersen" w:date="2021-11-18T18:02:00Z">
              <w:r>
                <w:t>0.0</w:t>
              </w:r>
            </w:ins>
          </w:p>
        </w:tc>
        <w:tc>
          <w:tcPr>
            <w:tcW w:w="0" w:type="auto"/>
          </w:tcPr>
          <w:p w14:paraId="1E1283C1" w14:textId="77777777" w:rsidR="007D446A" w:rsidRDefault="007D446A" w:rsidP="00EC0359">
            <w:pPr>
              <w:pStyle w:val="Compact"/>
              <w:rPr>
                <w:ins w:id="4438" w:author="Tim Tørnes Pedersen" w:date="2021-11-18T18:02:00Z"/>
              </w:rPr>
            </w:pPr>
            <w:ins w:id="4439" w:author="Tim Tørnes Pedersen" w:date="2021-11-18T18:02:00Z">
              <w:r>
                <w:t>2877.5</w:t>
              </w:r>
            </w:ins>
          </w:p>
        </w:tc>
        <w:tc>
          <w:tcPr>
            <w:tcW w:w="0" w:type="auto"/>
          </w:tcPr>
          <w:p w14:paraId="475548B9" w14:textId="77777777" w:rsidR="007D446A" w:rsidRDefault="007D446A" w:rsidP="00EC0359">
            <w:pPr>
              <w:pStyle w:val="Compact"/>
              <w:rPr>
                <w:ins w:id="4440" w:author="Tim Tørnes Pedersen" w:date="2021-11-18T18:02:00Z"/>
              </w:rPr>
            </w:pPr>
            <w:ins w:id="4441" w:author="Tim Tørnes Pedersen" w:date="2021-11-18T18:02:00Z">
              <w:r>
                <w:t>103.1</w:t>
              </w:r>
            </w:ins>
          </w:p>
        </w:tc>
        <w:tc>
          <w:tcPr>
            <w:tcW w:w="0" w:type="auto"/>
          </w:tcPr>
          <w:p w14:paraId="2DD3B13B" w14:textId="77777777" w:rsidR="007D446A" w:rsidRDefault="007D446A" w:rsidP="00EC0359">
            <w:pPr>
              <w:pStyle w:val="Compact"/>
              <w:rPr>
                <w:ins w:id="4442" w:author="Tim Tørnes Pedersen" w:date="2021-11-18T18:02:00Z"/>
              </w:rPr>
            </w:pPr>
            <w:ins w:id="4443" w:author="Tim Tørnes Pedersen" w:date="2021-11-18T18:02:00Z">
              <w:r>
                <w:t>2650.6</w:t>
              </w:r>
            </w:ins>
          </w:p>
        </w:tc>
        <w:tc>
          <w:tcPr>
            <w:tcW w:w="0" w:type="auto"/>
          </w:tcPr>
          <w:p w14:paraId="2D42FDF9" w14:textId="77777777" w:rsidR="007D446A" w:rsidRDefault="007D446A" w:rsidP="00EC0359">
            <w:pPr>
              <w:pStyle w:val="Compact"/>
              <w:rPr>
                <w:ins w:id="4444" w:author="Tim Tørnes Pedersen" w:date="2021-11-18T18:02:00Z"/>
              </w:rPr>
            </w:pPr>
            <w:ins w:id="4445" w:author="Tim Tørnes Pedersen" w:date="2021-11-18T18:02:00Z">
              <w:r>
                <w:t>4482.0</w:t>
              </w:r>
            </w:ins>
          </w:p>
        </w:tc>
        <w:tc>
          <w:tcPr>
            <w:tcW w:w="0" w:type="auto"/>
          </w:tcPr>
          <w:p w14:paraId="7E16159E" w14:textId="77777777" w:rsidR="007D446A" w:rsidRDefault="007D446A" w:rsidP="00EC0359">
            <w:pPr>
              <w:pStyle w:val="Compact"/>
              <w:rPr>
                <w:ins w:id="4446" w:author="Tim Tørnes Pedersen" w:date="2021-11-18T18:02:00Z"/>
              </w:rPr>
            </w:pPr>
            <w:ins w:id="4447" w:author="Tim Tørnes Pedersen" w:date="2021-11-18T18:02:00Z">
              <w:r>
                <w:t>417.0</w:t>
              </w:r>
            </w:ins>
          </w:p>
        </w:tc>
        <w:tc>
          <w:tcPr>
            <w:tcW w:w="0" w:type="auto"/>
          </w:tcPr>
          <w:p w14:paraId="30483846" w14:textId="77777777" w:rsidR="007D446A" w:rsidRDefault="007D446A" w:rsidP="00EC0359">
            <w:pPr>
              <w:pStyle w:val="Compact"/>
              <w:rPr>
                <w:ins w:id="4448" w:author="Tim Tørnes Pedersen" w:date="2021-11-18T18:02:00Z"/>
              </w:rPr>
            </w:pPr>
            <w:ins w:id="4449" w:author="Tim Tørnes Pedersen" w:date="2021-11-18T18:02:00Z">
              <w:r>
                <w:t>1550.0</w:t>
              </w:r>
            </w:ins>
          </w:p>
        </w:tc>
        <w:tc>
          <w:tcPr>
            <w:tcW w:w="0" w:type="auto"/>
          </w:tcPr>
          <w:p w14:paraId="5DA3A23B" w14:textId="77777777" w:rsidR="007D446A" w:rsidRDefault="007D446A" w:rsidP="00EC0359">
            <w:pPr>
              <w:pStyle w:val="Compact"/>
              <w:rPr>
                <w:ins w:id="4450" w:author="Tim Tørnes Pedersen" w:date="2021-11-18T18:02:00Z"/>
              </w:rPr>
            </w:pPr>
            <w:ins w:id="4451" w:author="Tim Tørnes Pedersen" w:date="2021-11-18T18:02:00Z">
              <w:r>
                <w:t>3905.0</w:t>
              </w:r>
            </w:ins>
          </w:p>
        </w:tc>
        <w:tc>
          <w:tcPr>
            <w:tcW w:w="0" w:type="auto"/>
          </w:tcPr>
          <w:p w14:paraId="6993923D" w14:textId="77777777" w:rsidR="007D446A" w:rsidRDefault="007D446A" w:rsidP="00EC0359">
            <w:pPr>
              <w:pStyle w:val="Compact"/>
              <w:rPr>
                <w:ins w:id="4452" w:author="Tim Tørnes Pedersen" w:date="2021-11-18T18:02:00Z"/>
              </w:rPr>
            </w:pPr>
            <w:ins w:id="4453" w:author="Tim Tørnes Pedersen" w:date="2021-11-18T18:02:00Z">
              <w:r>
                <w:t>0.0</w:t>
              </w:r>
            </w:ins>
          </w:p>
        </w:tc>
        <w:tc>
          <w:tcPr>
            <w:tcW w:w="0" w:type="auto"/>
          </w:tcPr>
          <w:p w14:paraId="5D5E2213" w14:textId="77777777" w:rsidR="007D446A" w:rsidRDefault="007D446A" w:rsidP="00EC0359">
            <w:pPr>
              <w:pStyle w:val="Compact"/>
              <w:rPr>
                <w:ins w:id="4454" w:author="Tim Tørnes Pedersen" w:date="2021-11-18T18:02:00Z"/>
              </w:rPr>
            </w:pPr>
            <w:ins w:id="4455" w:author="Tim Tørnes Pedersen" w:date="2021-11-18T18:02:00Z">
              <w:r>
                <w:t>0.0</w:t>
              </w:r>
            </w:ins>
          </w:p>
        </w:tc>
      </w:tr>
      <w:tr w:rsidR="007D446A" w14:paraId="50108730" w14:textId="77777777" w:rsidTr="00EC0359">
        <w:trPr>
          <w:ins w:id="4456" w:author="Tim Tørnes Pedersen" w:date="2021-11-18T18:02:00Z"/>
        </w:trPr>
        <w:tc>
          <w:tcPr>
            <w:tcW w:w="0" w:type="auto"/>
          </w:tcPr>
          <w:p w14:paraId="7048C6D2" w14:textId="77777777" w:rsidR="007D446A" w:rsidRDefault="007D446A" w:rsidP="00EC0359">
            <w:pPr>
              <w:pStyle w:val="Compact"/>
              <w:rPr>
                <w:ins w:id="4457" w:author="Tim Tørnes Pedersen" w:date="2021-11-18T18:02:00Z"/>
              </w:rPr>
            </w:pPr>
            <w:ins w:id="4458" w:author="Tim Tørnes Pedersen" w:date="2021-11-18T18:02:00Z">
              <w:r>
                <w:t>HR</w:t>
              </w:r>
            </w:ins>
          </w:p>
        </w:tc>
        <w:tc>
          <w:tcPr>
            <w:tcW w:w="0" w:type="auto"/>
          </w:tcPr>
          <w:p w14:paraId="33006A3D" w14:textId="77777777" w:rsidR="007D446A" w:rsidRDefault="007D446A" w:rsidP="00EC0359">
            <w:pPr>
              <w:pStyle w:val="Compact"/>
              <w:rPr>
                <w:ins w:id="4459" w:author="Tim Tørnes Pedersen" w:date="2021-11-18T18:02:00Z"/>
              </w:rPr>
            </w:pPr>
            <w:ins w:id="4460" w:author="Tim Tørnes Pedersen" w:date="2021-11-18T18:02:00Z">
              <w:r>
                <w:t>0.0</w:t>
              </w:r>
            </w:ins>
          </w:p>
        </w:tc>
        <w:tc>
          <w:tcPr>
            <w:tcW w:w="0" w:type="auto"/>
          </w:tcPr>
          <w:p w14:paraId="31F87B0E" w14:textId="77777777" w:rsidR="007D446A" w:rsidRDefault="007D446A" w:rsidP="00EC0359">
            <w:pPr>
              <w:pStyle w:val="Compact"/>
              <w:rPr>
                <w:ins w:id="4461" w:author="Tim Tørnes Pedersen" w:date="2021-11-18T18:02:00Z"/>
              </w:rPr>
            </w:pPr>
            <w:ins w:id="4462" w:author="Tim Tørnes Pedersen" w:date="2021-11-18T18:02:00Z">
              <w:r>
                <w:t>580.3</w:t>
              </w:r>
            </w:ins>
          </w:p>
        </w:tc>
        <w:tc>
          <w:tcPr>
            <w:tcW w:w="0" w:type="auto"/>
          </w:tcPr>
          <w:p w14:paraId="24959A36" w14:textId="77777777" w:rsidR="007D446A" w:rsidRDefault="007D446A" w:rsidP="00EC0359">
            <w:pPr>
              <w:pStyle w:val="Compact"/>
              <w:rPr>
                <w:ins w:id="4463" w:author="Tim Tørnes Pedersen" w:date="2021-11-18T18:02:00Z"/>
              </w:rPr>
            </w:pPr>
            <w:ins w:id="4464" w:author="Tim Tørnes Pedersen" w:date="2021-11-18T18:02:00Z">
              <w:r>
                <w:t>278.7</w:t>
              </w:r>
            </w:ins>
          </w:p>
        </w:tc>
        <w:tc>
          <w:tcPr>
            <w:tcW w:w="0" w:type="auto"/>
          </w:tcPr>
          <w:p w14:paraId="1A49C018" w14:textId="77777777" w:rsidR="007D446A" w:rsidRDefault="007D446A" w:rsidP="00EC0359">
            <w:pPr>
              <w:pStyle w:val="Compact"/>
              <w:rPr>
                <w:ins w:id="4465" w:author="Tim Tørnes Pedersen" w:date="2021-11-18T18:02:00Z"/>
              </w:rPr>
            </w:pPr>
            <w:ins w:id="4466" w:author="Tim Tørnes Pedersen" w:date="2021-11-18T18:02:00Z">
              <w:r>
                <w:t>67.4</w:t>
              </w:r>
            </w:ins>
          </w:p>
        </w:tc>
        <w:tc>
          <w:tcPr>
            <w:tcW w:w="0" w:type="auto"/>
          </w:tcPr>
          <w:p w14:paraId="1A5B0E38" w14:textId="77777777" w:rsidR="007D446A" w:rsidRDefault="007D446A" w:rsidP="00EC0359">
            <w:pPr>
              <w:pStyle w:val="Compact"/>
              <w:rPr>
                <w:ins w:id="4467" w:author="Tim Tørnes Pedersen" w:date="2021-11-18T18:02:00Z"/>
              </w:rPr>
            </w:pPr>
            <w:ins w:id="4468" w:author="Tim Tørnes Pedersen" w:date="2021-11-18T18:02:00Z">
              <w:r>
                <w:t>369.6</w:t>
              </w:r>
            </w:ins>
          </w:p>
        </w:tc>
        <w:tc>
          <w:tcPr>
            <w:tcW w:w="0" w:type="auto"/>
          </w:tcPr>
          <w:p w14:paraId="323D4858" w14:textId="77777777" w:rsidR="007D446A" w:rsidRDefault="007D446A" w:rsidP="00EC0359">
            <w:pPr>
              <w:pStyle w:val="Compact"/>
              <w:rPr>
                <w:ins w:id="4469" w:author="Tim Tørnes Pedersen" w:date="2021-11-18T18:02:00Z"/>
              </w:rPr>
            </w:pPr>
            <w:ins w:id="4470" w:author="Tim Tørnes Pedersen" w:date="2021-11-18T18:02:00Z">
              <w:r>
                <w:t>82.5</w:t>
              </w:r>
            </w:ins>
          </w:p>
        </w:tc>
        <w:tc>
          <w:tcPr>
            <w:tcW w:w="0" w:type="auto"/>
          </w:tcPr>
          <w:p w14:paraId="740D352D" w14:textId="77777777" w:rsidR="007D446A" w:rsidRDefault="007D446A" w:rsidP="00EC0359">
            <w:pPr>
              <w:pStyle w:val="Compact"/>
              <w:rPr>
                <w:ins w:id="4471" w:author="Tim Tørnes Pedersen" w:date="2021-11-18T18:02:00Z"/>
              </w:rPr>
            </w:pPr>
            <w:ins w:id="4472" w:author="Tim Tørnes Pedersen" w:date="2021-11-18T18:02:00Z">
              <w:r>
                <w:t>304.3</w:t>
              </w:r>
            </w:ins>
          </w:p>
        </w:tc>
        <w:tc>
          <w:tcPr>
            <w:tcW w:w="0" w:type="auto"/>
          </w:tcPr>
          <w:p w14:paraId="39BDFE0D" w14:textId="77777777" w:rsidR="007D446A" w:rsidRDefault="007D446A" w:rsidP="00EC0359">
            <w:pPr>
              <w:pStyle w:val="Compact"/>
              <w:rPr>
                <w:ins w:id="4473" w:author="Tim Tørnes Pedersen" w:date="2021-11-18T18:02:00Z"/>
              </w:rPr>
            </w:pPr>
            <w:ins w:id="4474" w:author="Tim Tørnes Pedersen" w:date="2021-11-18T18:02:00Z">
              <w:r>
                <w:t>0.0</w:t>
              </w:r>
            </w:ins>
          </w:p>
        </w:tc>
        <w:tc>
          <w:tcPr>
            <w:tcW w:w="0" w:type="auto"/>
          </w:tcPr>
          <w:p w14:paraId="48C8188E" w14:textId="77777777" w:rsidR="007D446A" w:rsidRDefault="007D446A" w:rsidP="00EC0359">
            <w:pPr>
              <w:pStyle w:val="Compact"/>
              <w:rPr>
                <w:ins w:id="4475" w:author="Tim Tørnes Pedersen" w:date="2021-11-18T18:02:00Z"/>
              </w:rPr>
            </w:pPr>
            <w:ins w:id="4476" w:author="Tim Tørnes Pedersen" w:date="2021-11-18T18:02:00Z">
              <w:r>
                <w:t>0.0</w:t>
              </w:r>
            </w:ins>
          </w:p>
        </w:tc>
        <w:tc>
          <w:tcPr>
            <w:tcW w:w="0" w:type="auto"/>
          </w:tcPr>
          <w:p w14:paraId="3F62E5A3" w14:textId="77777777" w:rsidR="007D446A" w:rsidRDefault="007D446A" w:rsidP="00EC0359">
            <w:pPr>
              <w:pStyle w:val="Compact"/>
              <w:rPr>
                <w:ins w:id="4477" w:author="Tim Tørnes Pedersen" w:date="2021-11-18T18:02:00Z"/>
              </w:rPr>
            </w:pPr>
            <w:ins w:id="4478" w:author="Tim Tørnes Pedersen" w:date="2021-11-18T18:02:00Z">
              <w:r>
                <w:t>647.8</w:t>
              </w:r>
            </w:ins>
          </w:p>
        </w:tc>
      </w:tr>
      <w:tr w:rsidR="007D446A" w14:paraId="334E40AC" w14:textId="77777777" w:rsidTr="00EC0359">
        <w:trPr>
          <w:ins w:id="4479" w:author="Tim Tørnes Pedersen" w:date="2021-11-18T18:02:00Z"/>
        </w:trPr>
        <w:tc>
          <w:tcPr>
            <w:tcW w:w="0" w:type="auto"/>
          </w:tcPr>
          <w:p w14:paraId="251F28A3" w14:textId="77777777" w:rsidR="007D446A" w:rsidRDefault="007D446A" w:rsidP="00EC0359">
            <w:pPr>
              <w:pStyle w:val="Compact"/>
              <w:rPr>
                <w:ins w:id="4480" w:author="Tim Tørnes Pedersen" w:date="2021-11-18T18:02:00Z"/>
              </w:rPr>
            </w:pPr>
            <w:ins w:id="4481" w:author="Tim Tørnes Pedersen" w:date="2021-11-18T18:02:00Z">
              <w:r>
                <w:lastRenderedPageBreak/>
                <w:t>HU</w:t>
              </w:r>
            </w:ins>
          </w:p>
        </w:tc>
        <w:tc>
          <w:tcPr>
            <w:tcW w:w="0" w:type="auto"/>
          </w:tcPr>
          <w:p w14:paraId="3766B3C8" w14:textId="77777777" w:rsidR="007D446A" w:rsidRDefault="007D446A" w:rsidP="00EC0359">
            <w:pPr>
              <w:pStyle w:val="Compact"/>
              <w:rPr>
                <w:ins w:id="4482" w:author="Tim Tørnes Pedersen" w:date="2021-11-18T18:02:00Z"/>
              </w:rPr>
            </w:pPr>
            <w:ins w:id="4483" w:author="Tim Tørnes Pedersen" w:date="2021-11-18T18:02:00Z">
              <w:r>
                <w:t>0.0</w:t>
              </w:r>
            </w:ins>
          </w:p>
        </w:tc>
        <w:tc>
          <w:tcPr>
            <w:tcW w:w="0" w:type="auto"/>
          </w:tcPr>
          <w:p w14:paraId="7A0BCCD4" w14:textId="77777777" w:rsidR="007D446A" w:rsidRDefault="007D446A" w:rsidP="00EC0359">
            <w:pPr>
              <w:pStyle w:val="Compact"/>
              <w:rPr>
                <w:ins w:id="4484" w:author="Tim Tørnes Pedersen" w:date="2021-11-18T18:02:00Z"/>
              </w:rPr>
            </w:pPr>
            <w:ins w:id="4485" w:author="Tim Tørnes Pedersen" w:date="2021-11-18T18:02:00Z">
              <w:r>
                <w:t>335.0</w:t>
              </w:r>
            </w:ins>
          </w:p>
        </w:tc>
        <w:tc>
          <w:tcPr>
            <w:tcW w:w="0" w:type="auto"/>
          </w:tcPr>
          <w:p w14:paraId="31BDE4AA" w14:textId="77777777" w:rsidR="007D446A" w:rsidRDefault="007D446A" w:rsidP="00EC0359">
            <w:pPr>
              <w:pStyle w:val="Compact"/>
              <w:rPr>
                <w:ins w:id="4486" w:author="Tim Tørnes Pedersen" w:date="2021-11-18T18:02:00Z"/>
              </w:rPr>
            </w:pPr>
            <w:ins w:id="4487" w:author="Tim Tørnes Pedersen" w:date="2021-11-18T18:02:00Z">
              <w:r>
                <w:t>19.7</w:t>
              </w:r>
            </w:ins>
          </w:p>
        </w:tc>
        <w:tc>
          <w:tcPr>
            <w:tcW w:w="0" w:type="auto"/>
          </w:tcPr>
          <w:p w14:paraId="5CFA2D24" w14:textId="77777777" w:rsidR="007D446A" w:rsidRDefault="007D446A" w:rsidP="00EC0359">
            <w:pPr>
              <w:pStyle w:val="Compact"/>
              <w:rPr>
                <w:ins w:id="4488" w:author="Tim Tørnes Pedersen" w:date="2021-11-18T18:02:00Z"/>
              </w:rPr>
            </w:pPr>
            <w:ins w:id="4489" w:author="Tim Tørnes Pedersen" w:date="2021-11-18T18:02:00Z">
              <w:r>
                <w:t>724.0</w:t>
              </w:r>
            </w:ins>
          </w:p>
        </w:tc>
        <w:tc>
          <w:tcPr>
            <w:tcW w:w="0" w:type="auto"/>
          </w:tcPr>
          <w:p w14:paraId="04A2A0B0" w14:textId="77777777" w:rsidR="007D446A" w:rsidRDefault="007D446A" w:rsidP="00EC0359">
            <w:pPr>
              <w:pStyle w:val="Compact"/>
              <w:rPr>
                <w:ins w:id="4490" w:author="Tim Tørnes Pedersen" w:date="2021-11-18T18:02:00Z"/>
              </w:rPr>
            </w:pPr>
            <w:ins w:id="4491" w:author="Tim Tørnes Pedersen" w:date="2021-11-18T18:02:00Z">
              <w:r>
                <w:t>1259.2</w:t>
              </w:r>
            </w:ins>
          </w:p>
        </w:tc>
        <w:tc>
          <w:tcPr>
            <w:tcW w:w="0" w:type="auto"/>
          </w:tcPr>
          <w:p w14:paraId="6DFB34E9" w14:textId="77777777" w:rsidR="007D446A" w:rsidRDefault="007D446A" w:rsidP="00EC0359">
            <w:pPr>
              <w:pStyle w:val="Compact"/>
              <w:rPr>
                <w:ins w:id="4492" w:author="Tim Tørnes Pedersen" w:date="2021-11-18T18:02:00Z"/>
              </w:rPr>
            </w:pPr>
            <w:ins w:id="4493" w:author="Tim Tørnes Pedersen" w:date="2021-11-18T18:02:00Z">
              <w:r>
                <w:t>2368.7</w:t>
              </w:r>
            </w:ins>
          </w:p>
        </w:tc>
        <w:tc>
          <w:tcPr>
            <w:tcW w:w="0" w:type="auto"/>
          </w:tcPr>
          <w:p w14:paraId="5929B898" w14:textId="77777777" w:rsidR="007D446A" w:rsidRDefault="007D446A" w:rsidP="00EC0359">
            <w:pPr>
              <w:pStyle w:val="Compact"/>
              <w:rPr>
                <w:ins w:id="4494" w:author="Tim Tørnes Pedersen" w:date="2021-11-18T18:02:00Z"/>
              </w:rPr>
            </w:pPr>
            <w:ins w:id="4495" w:author="Tim Tørnes Pedersen" w:date="2021-11-18T18:02:00Z">
              <w:r>
                <w:t>42.3</w:t>
              </w:r>
            </w:ins>
          </w:p>
        </w:tc>
        <w:tc>
          <w:tcPr>
            <w:tcW w:w="0" w:type="auto"/>
          </w:tcPr>
          <w:p w14:paraId="309B7311" w14:textId="77777777" w:rsidR="007D446A" w:rsidRDefault="007D446A" w:rsidP="00EC0359">
            <w:pPr>
              <w:pStyle w:val="Compact"/>
              <w:rPr>
                <w:ins w:id="4496" w:author="Tim Tørnes Pedersen" w:date="2021-11-18T18:02:00Z"/>
              </w:rPr>
            </w:pPr>
            <w:ins w:id="4497" w:author="Tim Tørnes Pedersen" w:date="2021-11-18T18:02:00Z">
              <w:r>
                <w:t>1180.2</w:t>
              </w:r>
            </w:ins>
          </w:p>
        </w:tc>
        <w:tc>
          <w:tcPr>
            <w:tcW w:w="0" w:type="auto"/>
          </w:tcPr>
          <w:p w14:paraId="569A1077" w14:textId="77777777" w:rsidR="007D446A" w:rsidRDefault="007D446A" w:rsidP="00EC0359">
            <w:pPr>
              <w:pStyle w:val="Compact"/>
              <w:rPr>
                <w:ins w:id="4498" w:author="Tim Tørnes Pedersen" w:date="2021-11-18T18:02:00Z"/>
              </w:rPr>
            </w:pPr>
            <w:ins w:id="4499" w:author="Tim Tørnes Pedersen" w:date="2021-11-18T18:02:00Z">
              <w:r>
                <w:t>1886.8</w:t>
              </w:r>
            </w:ins>
          </w:p>
        </w:tc>
        <w:tc>
          <w:tcPr>
            <w:tcW w:w="0" w:type="auto"/>
          </w:tcPr>
          <w:p w14:paraId="6F769565" w14:textId="77777777" w:rsidR="007D446A" w:rsidRDefault="007D446A" w:rsidP="00EC0359">
            <w:pPr>
              <w:pStyle w:val="Compact"/>
              <w:rPr>
                <w:ins w:id="4500" w:author="Tim Tørnes Pedersen" w:date="2021-11-18T18:02:00Z"/>
              </w:rPr>
            </w:pPr>
            <w:ins w:id="4501" w:author="Tim Tørnes Pedersen" w:date="2021-11-18T18:02:00Z">
              <w:r>
                <w:t>410.0</w:t>
              </w:r>
            </w:ins>
          </w:p>
        </w:tc>
      </w:tr>
      <w:tr w:rsidR="007D446A" w14:paraId="39D1E804" w14:textId="77777777" w:rsidTr="00EC0359">
        <w:trPr>
          <w:ins w:id="4502" w:author="Tim Tørnes Pedersen" w:date="2021-11-18T18:02:00Z"/>
        </w:trPr>
        <w:tc>
          <w:tcPr>
            <w:tcW w:w="0" w:type="auto"/>
          </w:tcPr>
          <w:p w14:paraId="5C13DF6C" w14:textId="77777777" w:rsidR="007D446A" w:rsidRDefault="007D446A" w:rsidP="00EC0359">
            <w:pPr>
              <w:pStyle w:val="Compact"/>
              <w:rPr>
                <w:ins w:id="4503" w:author="Tim Tørnes Pedersen" w:date="2021-11-18T18:02:00Z"/>
              </w:rPr>
            </w:pPr>
            <w:ins w:id="4504" w:author="Tim Tørnes Pedersen" w:date="2021-11-18T18:02:00Z">
              <w:r>
                <w:t>IE</w:t>
              </w:r>
            </w:ins>
          </w:p>
        </w:tc>
        <w:tc>
          <w:tcPr>
            <w:tcW w:w="0" w:type="auto"/>
          </w:tcPr>
          <w:p w14:paraId="016F2361" w14:textId="77777777" w:rsidR="007D446A" w:rsidRDefault="007D446A" w:rsidP="00EC0359">
            <w:pPr>
              <w:pStyle w:val="Compact"/>
              <w:rPr>
                <w:ins w:id="4505" w:author="Tim Tørnes Pedersen" w:date="2021-11-18T18:02:00Z"/>
              </w:rPr>
            </w:pPr>
            <w:ins w:id="4506" w:author="Tim Tørnes Pedersen" w:date="2021-11-18T18:02:00Z">
              <w:r>
                <w:t>25.2</w:t>
              </w:r>
            </w:ins>
          </w:p>
        </w:tc>
        <w:tc>
          <w:tcPr>
            <w:tcW w:w="0" w:type="auto"/>
          </w:tcPr>
          <w:p w14:paraId="1FACFE5B" w14:textId="77777777" w:rsidR="007D446A" w:rsidRDefault="007D446A" w:rsidP="00EC0359">
            <w:pPr>
              <w:pStyle w:val="Compact"/>
              <w:rPr>
                <w:ins w:id="4507" w:author="Tim Tørnes Pedersen" w:date="2021-11-18T18:02:00Z"/>
              </w:rPr>
            </w:pPr>
            <w:ins w:id="4508" w:author="Tim Tørnes Pedersen" w:date="2021-11-18T18:02:00Z">
              <w:r>
                <w:t>3650.9</w:t>
              </w:r>
            </w:ins>
          </w:p>
        </w:tc>
        <w:tc>
          <w:tcPr>
            <w:tcW w:w="0" w:type="auto"/>
          </w:tcPr>
          <w:p w14:paraId="4AA6B2CA" w14:textId="77777777" w:rsidR="007D446A" w:rsidRDefault="007D446A" w:rsidP="00EC0359">
            <w:pPr>
              <w:pStyle w:val="Compact"/>
              <w:rPr>
                <w:ins w:id="4509" w:author="Tim Tørnes Pedersen" w:date="2021-11-18T18:02:00Z"/>
              </w:rPr>
            </w:pPr>
            <w:ins w:id="4510" w:author="Tim Tørnes Pedersen" w:date="2021-11-18T18:02:00Z">
              <w:r>
                <w:t>216.0</w:t>
              </w:r>
            </w:ins>
          </w:p>
        </w:tc>
        <w:tc>
          <w:tcPr>
            <w:tcW w:w="0" w:type="auto"/>
          </w:tcPr>
          <w:p w14:paraId="7825CA88" w14:textId="77777777" w:rsidR="007D446A" w:rsidRDefault="007D446A" w:rsidP="00EC0359">
            <w:pPr>
              <w:pStyle w:val="Compact"/>
              <w:rPr>
                <w:ins w:id="4511" w:author="Tim Tørnes Pedersen" w:date="2021-11-18T18:02:00Z"/>
              </w:rPr>
            </w:pPr>
            <w:ins w:id="4512" w:author="Tim Tørnes Pedersen" w:date="2021-11-18T18:02:00Z">
              <w:r>
                <w:t>21.8</w:t>
              </w:r>
            </w:ins>
          </w:p>
        </w:tc>
        <w:tc>
          <w:tcPr>
            <w:tcW w:w="0" w:type="auto"/>
          </w:tcPr>
          <w:p w14:paraId="5CD7AF27" w14:textId="77777777" w:rsidR="007D446A" w:rsidRDefault="007D446A" w:rsidP="00EC0359">
            <w:pPr>
              <w:pStyle w:val="Compact"/>
              <w:rPr>
                <w:ins w:id="4513" w:author="Tim Tørnes Pedersen" w:date="2021-11-18T18:02:00Z"/>
              </w:rPr>
            </w:pPr>
            <w:ins w:id="4514" w:author="Tim Tørnes Pedersen" w:date="2021-11-18T18:02:00Z">
              <w:r>
                <w:t>2946.0</w:t>
              </w:r>
            </w:ins>
          </w:p>
        </w:tc>
        <w:tc>
          <w:tcPr>
            <w:tcW w:w="0" w:type="auto"/>
          </w:tcPr>
          <w:p w14:paraId="59674CCC" w14:textId="77777777" w:rsidR="007D446A" w:rsidRDefault="007D446A" w:rsidP="00EC0359">
            <w:pPr>
              <w:pStyle w:val="Compact"/>
              <w:rPr>
                <w:ins w:id="4515" w:author="Tim Tørnes Pedersen" w:date="2021-11-18T18:02:00Z"/>
              </w:rPr>
            </w:pPr>
            <w:ins w:id="4516" w:author="Tim Tørnes Pedersen" w:date="2021-11-18T18:02:00Z">
              <w:r>
                <w:t>1320.0</w:t>
              </w:r>
            </w:ins>
          </w:p>
        </w:tc>
        <w:tc>
          <w:tcPr>
            <w:tcW w:w="0" w:type="auto"/>
          </w:tcPr>
          <w:p w14:paraId="6AFA21F2" w14:textId="77777777" w:rsidR="007D446A" w:rsidRDefault="007D446A" w:rsidP="00EC0359">
            <w:pPr>
              <w:pStyle w:val="Compact"/>
              <w:rPr>
                <w:ins w:id="4517" w:author="Tim Tørnes Pedersen" w:date="2021-11-18T18:02:00Z"/>
              </w:rPr>
            </w:pPr>
            <w:ins w:id="4518" w:author="Tim Tørnes Pedersen" w:date="2021-11-18T18:02:00Z">
              <w:r>
                <w:t>855.0</w:t>
              </w:r>
            </w:ins>
          </w:p>
        </w:tc>
        <w:tc>
          <w:tcPr>
            <w:tcW w:w="0" w:type="auto"/>
          </w:tcPr>
          <w:p w14:paraId="18F53A13" w14:textId="77777777" w:rsidR="007D446A" w:rsidRDefault="007D446A" w:rsidP="00EC0359">
            <w:pPr>
              <w:pStyle w:val="Compact"/>
              <w:rPr>
                <w:ins w:id="4519" w:author="Tim Tørnes Pedersen" w:date="2021-11-18T18:02:00Z"/>
              </w:rPr>
            </w:pPr>
            <w:ins w:id="4520" w:author="Tim Tørnes Pedersen" w:date="2021-11-18T18:02:00Z">
              <w:r>
                <w:t>0.0</w:t>
              </w:r>
            </w:ins>
          </w:p>
        </w:tc>
        <w:tc>
          <w:tcPr>
            <w:tcW w:w="0" w:type="auto"/>
          </w:tcPr>
          <w:p w14:paraId="12C1B9CE" w14:textId="77777777" w:rsidR="007D446A" w:rsidRDefault="007D446A" w:rsidP="00EC0359">
            <w:pPr>
              <w:pStyle w:val="Compact"/>
              <w:rPr>
                <w:ins w:id="4521" w:author="Tim Tørnes Pedersen" w:date="2021-11-18T18:02:00Z"/>
              </w:rPr>
            </w:pPr>
            <w:ins w:id="4522" w:author="Tim Tørnes Pedersen" w:date="2021-11-18T18:02:00Z">
              <w:r>
                <w:t>0.0</w:t>
              </w:r>
            </w:ins>
          </w:p>
        </w:tc>
        <w:tc>
          <w:tcPr>
            <w:tcW w:w="0" w:type="auto"/>
          </w:tcPr>
          <w:p w14:paraId="2D01D194" w14:textId="77777777" w:rsidR="007D446A" w:rsidRDefault="007D446A" w:rsidP="00EC0359">
            <w:pPr>
              <w:pStyle w:val="Compact"/>
              <w:rPr>
                <w:ins w:id="4523" w:author="Tim Tørnes Pedersen" w:date="2021-11-18T18:02:00Z"/>
              </w:rPr>
            </w:pPr>
            <w:ins w:id="4524" w:author="Tim Tørnes Pedersen" w:date="2021-11-18T18:02:00Z">
              <w:r>
                <w:t>907.0</w:t>
              </w:r>
            </w:ins>
          </w:p>
        </w:tc>
      </w:tr>
      <w:tr w:rsidR="007D446A" w14:paraId="33B1AD4B" w14:textId="77777777" w:rsidTr="00EC0359">
        <w:trPr>
          <w:ins w:id="4525" w:author="Tim Tørnes Pedersen" w:date="2021-11-18T18:02:00Z"/>
        </w:trPr>
        <w:tc>
          <w:tcPr>
            <w:tcW w:w="0" w:type="auto"/>
          </w:tcPr>
          <w:p w14:paraId="44BEC5B5" w14:textId="77777777" w:rsidR="007D446A" w:rsidRDefault="007D446A" w:rsidP="00EC0359">
            <w:pPr>
              <w:pStyle w:val="Compact"/>
              <w:rPr>
                <w:ins w:id="4526" w:author="Tim Tørnes Pedersen" w:date="2021-11-18T18:02:00Z"/>
              </w:rPr>
            </w:pPr>
            <w:ins w:id="4527" w:author="Tim Tørnes Pedersen" w:date="2021-11-18T18:02:00Z">
              <w:r>
                <w:t>IT</w:t>
              </w:r>
            </w:ins>
          </w:p>
        </w:tc>
        <w:tc>
          <w:tcPr>
            <w:tcW w:w="0" w:type="auto"/>
          </w:tcPr>
          <w:p w14:paraId="65B38BF1" w14:textId="77777777" w:rsidR="007D446A" w:rsidRDefault="007D446A" w:rsidP="00EC0359">
            <w:pPr>
              <w:pStyle w:val="Compact"/>
              <w:rPr>
                <w:ins w:id="4528" w:author="Tim Tørnes Pedersen" w:date="2021-11-18T18:02:00Z"/>
              </w:rPr>
            </w:pPr>
            <w:ins w:id="4529" w:author="Tim Tørnes Pedersen" w:date="2021-11-18T18:02:00Z">
              <w:r>
                <w:t>0.0</w:t>
              </w:r>
            </w:ins>
          </w:p>
        </w:tc>
        <w:tc>
          <w:tcPr>
            <w:tcW w:w="0" w:type="auto"/>
          </w:tcPr>
          <w:p w14:paraId="340C7890" w14:textId="77777777" w:rsidR="007D446A" w:rsidRDefault="007D446A" w:rsidP="00EC0359">
            <w:pPr>
              <w:pStyle w:val="Compact"/>
              <w:rPr>
                <w:ins w:id="4530" w:author="Tim Tørnes Pedersen" w:date="2021-11-18T18:02:00Z"/>
              </w:rPr>
            </w:pPr>
            <w:ins w:id="4531" w:author="Tim Tørnes Pedersen" w:date="2021-11-18T18:02:00Z">
              <w:r>
                <w:t>10230.2</w:t>
              </w:r>
            </w:ins>
          </w:p>
        </w:tc>
        <w:tc>
          <w:tcPr>
            <w:tcW w:w="0" w:type="auto"/>
          </w:tcPr>
          <w:p w14:paraId="5D7A083F" w14:textId="77777777" w:rsidR="007D446A" w:rsidRDefault="007D446A" w:rsidP="00EC0359">
            <w:pPr>
              <w:pStyle w:val="Compact"/>
              <w:rPr>
                <w:ins w:id="4532" w:author="Tim Tørnes Pedersen" w:date="2021-11-18T18:02:00Z"/>
              </w:rPr>
            </w:pPr>
            <w:ins w:id="4533" w:author="Tim Tørnes Pedersen" w:date="2021-11-18T18:02:00Z">
              <w:r>
                <w:t>6563.7</w:t>
              </w:r>
            </w:ins>
          </w:p>
        </w:tc>
        <w:tc>
          <w:tcPr>
            <w:tcW w:w="0" w:type="auto"/>
          </w:tcPr>
          <w:p w14:paraId="2D9B5438" w14:textId="77777777" w:rsidR="007D446A" w:rsidRDefault="007D446A" w:rsidP="00EC0359">
            <w:pPr>
              <w:pStyle w:val="Compact"/>
              <w:rPr>
                <w:ins w:id="4534" w:author="Tim Tørnes Pedersen" w:date="2021-11-18T18:02:00Z"/>
              </w:rPr>
            </w:pPr>
            <w:ins w:id="4535" w:author="Tim Tørnes Pedersen" w:date="2021-11-18T18:02:00Z">
              <w:r>
                <w:t>20073.6</w:t>
              </w:r>
            </w:ins>
          </w:p>
        </w:tc>
        <w:tc>
          <w:tcPr>
            <w:tcW w:w="0" w:type="auto"/>
          </w:tcPr>
          <w:p w14:paraId="3AFAC16F" w14:textId="77777777" w:rsidR="007D446A" w:rsidRDefault="007D446A" w:rsidP="00EC0359">
            <w:pPr>
              <w:pStyle w:val="Compact"/>
              <w:rPr>
                <w:ins w:id="4536" w:author="Tim Tørnes Pedersen" w:date="2021-11-18T18:02:00Z"/>
              </w:rPr>
            </w:pPr>
            <w:ins w:id="4537" w:author="Tim Tørnes Pedersen" w:date="2021-11-18T18:02:00Z">
              <w:r>
                <w:t>34438.1</w:t>
              </w:r>
            </w:ins>
          </w:p>
        </w:tc>
        <w:tc>
          <w:tcPr>
            <w:tcW w:w="0" w:type="auto"/>
          </w:tcPr>
          <w:p w14:paraId="40DB980A" w14:textId="77777777" w:rsidR="007D446A" w:rsidRDefault="007D446A" w:rsidP="00EC0359">
            <w:pPr>
              <w:pStyle w:val="Compact"/>
              <w:rPr>
                <w:ins w:id="4538" w:author="Tim Tørnes Pedersen" w:date="2021-11-18T18:02:00Z"/>
              </w:rPr>
            </w:pPr>
            <w:ins w:id="4539" w:author="Tim Tørnes Pedersen" w:date="2021-11-18T18:02:00Z">
              <w:r>
                <w:t>6491.8</w:t>
              </w:r>
            </w:ins>
          </w:p>
        </w:tc>
        <w:tc>
          <w:tcPr>
            <w:tcW w:w="0" w:type="auto"/>
          </w:tcPr>
          <w:p w14:paraId="436493DF" w14:textId="77777777" w:rsidR="007D446A" w:rsidRDefault="007D446A" w:rsidP="00EC0359">
            <w:pPr>
              <w:pStyle w:val="Compact"/>
              <w:rPr>
                <w:ins w:id="4540" w:author="Tim Tørnes Pedersen" w:date="2021-11-18T18:02:00Z"/>
              </w:rPr>
            </w:pPr>
            <w:ins w:id="4541" w:author="Tim Tørnes Pedersen" w:date="2021-11-18T18:02:00Z">
              <w:r>
                <w:t>10926.5</w:t>
              </w:r>
            </w:ins>
          </w:p>
        </w:tc>
        <w:tc>
          <w:tcPr>
            <w:tcW w:w="0" w:type="auto"/>
          </w:tcPr>
          <w:p w14:paraId="04899C7F" w14:textId="77777777" w:rsidR="007D446A" w:rsidRDefault="007D446A" w:rsidP="00EC0359">
            <w:pPr>
              <w:pStyle w:val="Compact"/>
              <w:rPr>
                <w:ins w:id="4542" w:author="Tim Tørnes Pedersen" w:date="2021-11-18T18:02:00Z"/>
              </w:rPr>
            </w:pPr>
            <w:ins w:id="4543" w:author="Tim Tørnes Pedersen" w:date="2021-11-18T18:02:00Z">
              <w:r>
                <w:t>0.0</w:t>
              </w:r>
            </w:ins>
          </w:p>
        </w:tc>
        <w:tc>
          <w:tcPr>
            <w:tcW w:w="0" w:type="auto"/>
          </w:tcPr>
          <w:p w14:paraId="2E455661" w14:textId="77777777" w:rsidR="007D446A" w:rsidRDefault="007D446A" w:rsidP="00EC0359">
            <w:pPr>
              <w:pStyle w:val="Compact"/>
              <w:rPr>
                <w:ins w:id="4544" w:author="Tim Tørnes Pedersen" w:date="2021-11-18T18:02:00Z"/>
              </w:rPr>
            </w:pPr>
            <w:ins w:id="4545" w:author="Tim Tørnes Pedersen" w:date="2021-11-18T18:02:00Z">
              <w:r>
                <w:t>0.0</w:t>
              </w:r>
            </w:ins>
          </w:p>
        </w:tc>
        <w:tc>
          <w:tcPr>
            <w:tcW w:w="0" w:type="auto"/>
          </w:tcPr>
          <w:p w14:paraId="350FA174" w14:textId="77777777" w:rsidR="007D446A" w:rsidRDefault="007D446A" w:rsidP="00EC0359">
            <w:pPr>
              <w:pStyle w:val="Compact"/>
              <w:rPr>
                <w:ins w:id="4546" w:author="Tim Tørnes Pedersen" w:date="2021-11-18T18:02:00Z"/>
              </w:rPr>
            </w:pPr>
            <w:ins w:id="4547" w:author="Tim Tørnes Pedersen" w:date="2021-11-18T18:02:00Z">
              <w:r>
                <w:t>6145.0</w:t>
              </w:r>
            </w:ins>
          </w:p>
        </w:tc>
      </w:tr>
      <w:tr w:rsidR="007D446A" w14:paraId="4563C6B0" w14:textId="77777777" w:rsidTr="00EC0359">
        <w:trPr>
          <w:ins w:id="4548" w:author="Tim Tørnes Pedersen" w:date="2021-11-18T18:02:00Z"/>
        </w:trPr>
        <w:tc>
          <w:tcPr>
            <w:tcW w:w="0" w:type="auto"/>
          </w:tcPr>
          <w:p w14:paraId="4251DB08" w14:textId="77777777" w:rsidR="007D446A" w:rsidRDefault="007D446A" w:rsidP="00EC0359">
            <w:pPr>
              <w:pStyle w:val="Compact"/>
              <w:rPr>
                <w:ins w:id="4549" w:author="Tim Tørnes Pedersen" w:date="2021-11-18T18:02:00Z"/>
              </w:rPr>
            </w:pPr>
            <w:ins w:id="4550" w:author="Tim Tørnes Pedersen" w:date="2021-11-18T18:02:00Z">
              <w:r>
                <w:t>LT</w:t>
              </w:r>
            </w:ins>
          </w:p>
        </w:tc>
        <w:tc>
          <w:tcPr>
            <w:tcW w:w="0" w:type="auto"/>
          </w:tcPr>
          <w:p w14:paraId="594C9201" w14:textId="77777777" w:rsidR="007D446A" w:rsidRDefault="007D446A" w:rsidP="00EC0359">
            <w:pPr>
              <w:pStyle w:val="Compact"/>
              <w:rPr>
                <w:ins w:id="4551" w:author="Tim Tørnes Pedersen" w:date="2021-11-18T18:02:00Z"/>
              </w:rPr>
            </w:pPr>
            <w:ins w:id="4552" w:author="Tim Tørnes Pedersen" w:date="2021-11-18T18:02:00Z">
              <w:r>
                <w:t>0.0</w:t>
              </w:r>
            </w:ins>
          </w:p>
        </w:tc>
        <w:tc>
          <w:tcPr>
            <w:tcW w:w="0" w:type="auto"/>
          </w:tcPr>
          <w:p w14:paraId="698A10DE" w14:textId="77777777" w:rsidR="007D446A" w:rsidRDefault="007D446A" w:rsidP="00EC0359">
            <w:pPr>
              <w:pStyle w:val="Compact"/>
              <w:rPr>
                <w:ins w:id="4553" w:author="Tim Tørnes Pedersen" w:date="2021-11-18T18:02:00Z"/>
              </w:rPr>
            </w:pPr>
            <w:ins w:id="4554" w:author="Tim Tørnes Pedersen" w:date="2021-11-18T18:02:00Z">
              <w:r>
                <w:t>532.0</w:t>
              </w:r>
            </w:ins>
          </w:p>
        </w:tc>
        <w:tc>
          <w:tcPr>
            <w:tcW w:w="0" w:type="auto"/>
          </w:tcPr>
          <w:p w14:paraId="70B6130D" w14:textId="77777777" w:rsidR="007D446A" w:rsidRDefault="007D446A" w:rsidP="00EC0359">
            <w:pPr>
              <w:pStyle w:val="Compact"/>
              <w:rPr>
                <w:ins w:id="4555" w:author="Tim Tørnes Pedersen" w:date="2021-11-18T18:02:00Z"/>
              </w:rPr>
            </w:pPr>
            <w:ins w:id="4556" w:author="Tim Tørnes Pedersen" w:date="2021-11-18T18:02:00Z">
              <w:r>
                <w:t>0.0</w:t>
              </w:r>
            </w:ins>
          </w:p>
        </w:tc>
        <w:tc>
          <w:tcPr>
            <w:tcW w:w="0" w:type="auto"/>
          </w:tcPr>
          <w:p w14:paraId="1405C3F9" w14:textId="77777777" w:rsidR="007D446A" w:rsidRDefault="007D446A" w:rsidP="00EC0359">
            <w:pPr>
              <w:pStyle w:val="Compact"/>
              <w:rPr>
                <w:ins w:id="4557" w:author="Tim Tørnes Pedersen" w:date="2021-11-18T18:02:00Z"/>
              </w:rPr>
            </w:pPr>
            <w:ins w:id="4558" w:author="Tim Tørnes Pedersen" w:date="2021-11-18T18:02:00Z">
              <w:r>
                <w:t>81.9</w:t>
              </w:r>
            </w:ins>
          </w:p>
        </w:tc>
        <w:tc>
          <w:tcPr>
            <w:tcW w:w="0" w:type="auto"/>
          </w:tcPr>
          <w:p w14:paraId="3C3BF0D0" w14:textId="77777777" w:rsidR="007D446A" w:rsidRDefault="007D446A" w:rsidP="00EC0359">
            <w:pPr>
              <w:pStyle w:val="Compact"/>
              <w:rPr>
                <w:ins w:id="4559" w:author="Tim Tørnes Pedersen" w:date="2021-11-18T18:02:00Z"/>
              </w:rPr>
            </w:pPr>
            <w:ins w:id="4560" w:author="Tim Tørnes Pedersen" w:date="2021-11-18T18:02:00Z">
              <w:r>
                <w:t>0.0</w:t>
              </w:r>
            </w:ins>
          </w:p>
        </w:tc>
        <w:tc>
          <w:tcPr>
            <w:tcW w:w="0" w:type="auto"/>
          </w:tcPr>
          <w:p w14:paraId="62922EBB" w14:textId="77777777" w:rsidR="007D446A" w:rsidRDefault="007D446A" w:rsidP="00EC0359">
            <w:pPr>
              <w:pStyle w:val="Compact"/>
              <w:rPr>
                <w:ins w:id="4561" w:author="Tim Tørnes Pedersen" w:date="2021-11-18T18:02:00Z"/>
              </w:rPr>
            </w:pPr>
            <w:ins w:id="4562" w:author="Tim Tørnes Pedersen" w:date="2021-11-18T18:02:00Z">
              <w:r>
                <w:t>1575.0</w:t>
              </w:r>
            </w:ins>
          </w:p>
        </w:tc>
        <w:tc>
          <w:tcPr>
            <w:tcW w:w="0" w:type="auto"/>
          </w:tcPr>
          <w:p w14:paraId="1D17AD9A" w14:textId="77777777" w:rsidR="007D446A" w:rsidRDefault="007D446A" w:rsidP="00EC0359">
            <w:pPr>
              <w:pStyle w:val="Compact"/>
              <w:rPr>
                <w:ins w:id="4563" w:author="Tim Tørnes Pedersen" w:date="2021-11-18T18:02:00Z"/>
              </w:rPr>
            </w:pPr>
            <w:ins w:id="4564" w:author="Tim Tørnes Pedersen" w:date="2021-11-18T18:02:00Z">
              <w:r>
                <w:t>0.0</w:t>
              </w:r>
            </w:ins>
          </w:p>
        </w:tc>
        <w:tc>
          <w:tcPr>
            <w:tcW w:w="0" w:type="auto"/>
          </w:tcPr>
          <w:p w14:paraId="306BB57A" w14:textId="77777777" w:rsidR="007D446A" w:rsidRDefault="007D446A" w:rsidP="00EC0359">
            <w:pPr>
              <w:pStyle w:val="Compact"/>
              <w:rPr>
                <w:ins w:id="4565" w:author="Tim Tørnes Pedersen" w:date="2021-11-18T18:02:00Z"/>
              </w:rPr>
            </w:pPr>
            <w:ins w:id="4566" w:author="Tim Tørnes Pedersen" w:date="2021-11-18T18:02:00Z">
              <w:r>
                <w:t>0.0</w:t>
              </w:r>
            </w:ins>
          </w:p>
        </w:tc>
        <w:tc>
          <w:tcPr>
            <w:tcW w:w="0" w:type="auto"/>
          </w:tcPr>
          <w:p w14:paraId="2F1DDC91" w14:textId="77777777" w:rsidR="007D446A" w:rsidRDefault="007D446A" w:rsidP="00EC0359">
            <w:pPr>
              <w:pStyle w:val="Compact"/>
              <w:rPr>
                <w:ins w:id="4567" w:author="Tim Tørnes Pedersen" w:date="2021-11-18T18:02:00Z"/>
              </w:rPr>
            </w:pPr>
            <w:ins w:id="4568" w:author="Tim Tørnes Pedersen" w:date="2021-11-18T18:02:00Z">
              <w:r>
                <w:t>0.0</w:t>
              </w:r>
            </w:ins>
          </w:p>
        </w:tc>
        <w:tc>
          <w:tcPr>
            <w:tcW w:w="0" w:type="auto"/>
          </w:tcPr>
          <w:p w14:paraId="27A378F3" w14:textId="77777777" w:rsidR="007D446A" w:rsidRDefault="007D446A" w:rsidP="00EC0359">
            <w:pPr>
              <w:pStyle w:val="Compact"/>
              <w:rPr>
                <w:ins w:id="4569" w:author="Tim Tørnes Pedersen" w:date="2021-11-18T18:02:00Z"/>
              </w:rPr>
            </w:pPr>
            <w:ins w:id="4570" w:author="Tim Tørnes Pedersen" w:date="2021-11-18T18:02:00Z">
              <w:r>
                <w:t>0.0</w:t>
              </w:r>
            </w:ins>
          </w:p>
        </w:tc>
      </w:tr>
      <w:tr w:rsidR="007D446A" w14:paraId="4CB1CAEE" w14:textId="77777777" w:rsidTr="00EC0359">
        <w:trPr>
          <w:ins w:id="4571" w:author="Tim Tørnes Pedersen" w:date="2021-11-18T18:02:00Z"/>
        </w:trPr>
        <w:tc>
          <w:tcPr>
            <w:tcW w:w="0" w:type="auto"/>
          </w:tcPr>
          <w:p w14:paraId="1FCA218F" w14:textId="77777777" w:rsidR="007D446A" w:rsidRDefault="007D446A" w:rsidP="00EC0359">
            <w:pPr>
              <w:pStyle w:val="Compact"/>
              <w:rPr>
                <w:ins w:id="4572" w:author="Tim Tørnes Pedersen" w:date="2021-11-18T18:02:00Z"/>
              </w:rPr>
            </w:pPr>
            <w:ins w:id="4573" w:author="Tim Tørnes Pedersen" w:date="2021-11-18T18:02:00Z">
              <w:r>
                <w:t>LU</w:t>
              </w:r>
            </w:ins>
          </w:p>
        </w:tc>
        <w:tc>
          <w:tcPr>
            <w:tcW w:w="0" w:type="auto"/>
          </w:tcPr>
          <w:p w14:paraId="287639B3" w14:textId="77777777" w:rsidR="007D446A" w:rsidRDefault="007D446A" w:rsidP="00EC0359">
            <w:pPr>
              <w:pStyle w:val="Compact"/>
              <w:rPr>
                <w:ins w:id="4574" w:author="Tim Tørnes Pedersen" w:date="2021-11-18T18:02:00Z"/>
              </w:rPr>
            </w:pPr>
            <w:ins w:id="4575" w:author="Tim Tørnes Pedersen" w:date="2021-11-18T18:02:00Z">
              <w:r>
                <w:t>0.0</w:t>
              </w:r>
            </w:ins>
          </w:p>
        </w:tc>
        <w:tc>
          <w:tcPr>
            <w:tcW w:w="0" w:type="auto"/>
          </w:tcPr>
          <w:p w14:paraId="5A905E32" w14:textId="77777777" w:rsidR="007D446A" w:rsidRDefault="007D446A" w:rsidP="00EC0359">
            <w:pPr>
              <w:pStyle w:val="Compact"/>
              <w:rPr>
                <w:ins w:id="4576" w:author="Tim Tørnes Pedersen" w:date="2021-11-18T18:02:00Z"/>
              </w:rPr>
            </w:pPr>
            <w:ins w:id="4577" w:author="Tim Tørnes Pedersen" w:date="2021-11-18T18:02:00Z">
              <w:r>
                <w:t>114.2</w:t>
              </w:r>
            </w:ins>
          </w:p>
        </w:tc>
        <w:tc>
          <w:tcPr>
            <w:tcW w:w="0" w:type="auto"/>
          </w:tcPr>
          <w:p w14:paraId="6F7A79A8" w14:textId="77777777" w:rsidR="007D446A" w:rsidRDefault="007D446A" w:rsidP="00EC0359">
            <w:pPr>
              <w:pStyle w:val="Compact"/>
              <w:rPr>
                <w:ins w:id="4578" w:author="Tim Tørnes Pedersen" w:date="2021-11-18T18:02:00Z"/>
              </w:rPr>
            </w:pPr>
            <w:ins w:id="4579" w:author="Tim Tørnes Pedersen" w:date="2021-11-18T18:02:00Z">
              <w:r>
                <w:t>30.9</w:t>
              </w:r>
            </w:ins>
          </w:p>
        </w:tc>
        <w:tc>
          <w:tcPr>
            <w:tcW w:w="0" w:type="auto"/>
          </w:tcPr>
          <w:p w14:paraId="489A0589" w14:textId="77777777" w:rsidR="007D446A" w:rsidRDefault="007D446A" w:rsidP="00EC0359">
            <w:pPr>
              <w:pStyle w:val="Compact"/>
              <w:rPr>
                <w:ins w:id="4580" w:author="Tim Tørnes Pedersen" w:date="2021-11-18T18:02:00Z"/>
              </w:rPr>
            </w:pPr>
            <w:ins w:id="4581" w:author="Tim Tørnes Pedersen" w:date="2021-11-18T18:02:00Z">
              <w:r>
                <w:t>124.7</w:t>
              </w:r>
            </w:ins>
          </w:p>
        </w:tc>
        <w:tc>
          <w:tcPr>
            <w:tcW w:w="0" w:type="auto"/>
          </w:tcPr>
          <w:p w14:paraId="57D33B00" w14:textId="77777777" w:rsidR="007D446A" w:rsidRDefault="007D446A" w:rsidP="00EC0359">
            <w:pPr>
              <w:pStyle w:val="Compact"/>
              <w:rPr>
                <w:ins w:id="4582" w:author="Tim Tørnes Pedersen" w:date="2021-11-18T18:02:00Z"/>
              </w:rPr>
            </w:pPr>
            <w:ins w:id="4583" w:author="Tim Tørnes Pedersen" w:date="2021-11-18T18:02:00Z">
              <w:r>
                <w:t>350.5</w:t>
              </w:r>
            </w:ins>
          </w:p>
        </w:tc>
        <w:tc>
          <w:tcPr>
            <w:tcW w:w="0" w:type="auto"/>
          </w:tcPr>
          <w:p w14:paraId="5D8B4DDC" w14:textId="77777777" w:rsidR="007D446A" w:rsidRDefault="007D446A" w:rsidP="00EC0359">
            <w:pPr>
              <w:pStyle w:val="Compact"/>
              <w:rPr>
                <w:ins w:id="4584" w:author="Tim Tørnes Pedersen" w:date="2021-11-18T18:02:00Z"/>
              </w:rPr>
            </w:pPr>
            <w:ins w:id="4585" w:author="Tim Tørnes Pedersen" w:date="2021-11-18T18:02:00Z">
              <w:r>
                <w:t>0.0</w:t>
              </w:r>
            </w:ins>
          </w:p>
        </w:tc>
        <w:tc>
          <w:tcPr>
            <w:tcW w:w="0" w:type="auto"/>
          </w:tcPr>
          <w:p w14:paraId="4436C91D" w14:textId="77777777" w:rsidR="007D446A" w:rsidRDefault="007D446A" w:rsidP="00EC0359">
            <w:pPr>
              <w:pStyle w:val="Compact"/>
              <w:rPr>
                <w:ins w:id="4586" w:author="Tim Tørnes Pedersen" w:date="2021-11-18T18:02:00Z"/>
              </w:rPr>
            </w:pPr>
            <w:ins w:id="4587" w:author="Tim Tørnes Pedersen" w:date="2021-11-18T18:02:00Z">
              <w:r>
                <w:t>0.0</w:t>
              </w:r>
            </w:ins>
          </w:p>
        </w:tc>
        <w:tc>
          <w:tcPr>
            <w:tcW w:w="0" w:type="auto"/>
          </w:tcPr>
          <w:p w14:paraId="04CE2F5C" w14:textId="77777777" w:rsidR="007D446A" w:rsidRDefault="007D446A" w:rsidP="00EC0359">
            <w:pPr>
              <w:pStyle w:val="Compact"/>
              <w:rPr>
                <w:ins w:id="4588" w:author="Tim Tørnes Pedersen" w:date="2021-11-18T18:02:00Z"/>
              </w:rPr>
            </w:pPr>
            <w:ins w:id="4589" w:author="Tim Tørnes Pedersen" w:date="2021-11-18T18:02:00Z">
              <w:r>
                <w:t>0.0</w:t>
              </w:r>
            </w:ins>
          </w:p>
        </w:tc>
        <w:tc>
          <w:tcPr>
            <w:tcW w:w="0" w:type="auto"/>
          </w:tcPr>
          <w:p w14:paraId="74FB9D62" w14:textId="77777777" w:rsidR="007D446A" w:rsidRDefault="007D446A" w:rsidP="00EC0359">
            <w:pPr>
              <w:pStyle w:val="Compact"/>
              <w:rPr>
                <w:ins w:id="4590" w:author="Tim Tørnes Pedersen" w:date="2021-11-18T18:02:00Z"/>
              </w:rPr>
            </w:pPr>
            <w:ins w:id="4591" w:author="Tim Tørnes Pedersen" w:date="2021-11-18T18:02:00Z">
              <w:r>
                <w:t>0.0</w:t>
              </w:r>
            </w:ins>
          </w:p>
        </w:tc>
        <w:tc>
          <w:tcPr>
            <w:tcW w:w="0" w:type="auto"/>
          </w:tcPr>
          <w:p w14:paraId="73D1A4F2" w14:textId="77777777" w:rsidR="007D446A" w:rsidRDefault="007D446A" w:rsidP="00EC0359">
            <w:pPr>
              <w:pStyle w:val="Compact"/>
              <w:rPr>
                <w:ins w:id="4592" w:author="Tim Tørnes Pedersen" w:date="2021-11-18T18:02:00Z"/>
              </w:rPr>
            </w:pPr>
            <w:ins w:id="4593" w:author="Tim Tørnes Pedersen" w:date="2021-11-18T18:02:00Z">
              <w:r>
                <w:t>0.0</w:t>
              </w:r>
            </w:ins>
          </w:p>
        </w:tc>
      </w:tr>
      <w:tr w:rsidR="007D446A" w14:paraId="6FC6F88A" w14:textId="77777777" w:rsidTr="00EC0359">
        <w:trPr>
          <w:ins w:id="4594" w:author="Tim Tørnes Pedersen" w:date="2021-11-18T18:02:00Z"/>
        </w:trPr>
        <w:tc>
          <w:tcPr>
            <w:tcW w:w="0" w:type="auto"/>
          </w:tcPr>
          <w:p w14:paraId="5BC2DF68" w14:textId="77777777" w:rsidR="007D446A" w:rsidRDefault="007D446A" w:rsidP="00EC0359">
            <w:pPr>
              <w:pStyle w:val="Compact"/>
              <w:rPr>
                <w:ins w:id="4595" w:author="Tim Tørnes Pedersen" w:date="2021-11-18T18:02:00Z"/>
              </w:rPr>
            </w:pPr>
            <w:ins w:id="4596" w:author="Tim Tørnes Pedersen" w:date="2021-11-18T18:02:00Z">
              <w:r>
                <w:t>LV</w:t>
              </w:r>
            </w:ins>
          </w:p>
        </w:tc>
        <w:tc>
          <w:tcPr>
            <w:tcW w:w="0" w:type="auto"/>
          </w:tcPr>
          <w:p w14:paraId="5E01758A" w14:textId="77777777" w:rsidR="007D446A" w:rsidRDefault="007D446A" w:rsidP="00EC0359">
            <w:pPr>
              <w:pStyle w:val="Compact"/>
              <w:rPr>
                <w:ins w:id="4597" w:author="Tim Tørnes Pedersen" w:date="2021-11-18T18:02:00Z"/>
              </w:rPr>
            </w:pPr>
            <w:ins w:id="4598" w:author="Tim Tørnes Pedersen" w:date="2021-11-18T18:02:00Z">
              <w:r>
                <w:t>0.0</w:t>
              </w:r>
            </w:ins>
          </w:p>
        </w:tc>
        <w:tc>
          <w:tcPr>
            <w:tcW w:w="0" w:type="auto"/>
          </w:tcPr>
          <w:p w14:paraId="79072A63" w14:textId="77777777" w:rsidR="007D446A" w:rsidRDefault="007D446A" w:rsidP="00EC0359">
            <w:pPr>
              <w:pStyle w:val="Compact"/>
              <w:rPr>
                <w:ins w:id="4599" w:author="Tim Tørnes Pedersen" w:date="2021-11-18T18:02:00Z"/>
              </w:rPr>
            </w:pPr>
            <w:ins w:id="4600" w:author="Tim Tørnes Pedersen" w:date="2021-11-18T18:02:00Z">
              <w:r>
                <w:t>62.9</w:t>
              </w:r>
            </w:ins>
          </w:p>
        </w:tc>
        <w:tc>
          <w:tcPr>
            <w:tcW w:w="0" w:type="auto"/>
          </w:tcPr>
          <w:p w14:paraId="22F21074" w14:textId="77777777" w:rsidR="007D446A" w:rsidRDefault="007D446A" w:rsidP="00EC0359">
            <w:pPr>
              <w:pStyle w:val="Compact"/>
              <w:rPr>
                <w:ins w:id="4601" w:author="Tim Tørnes Pedersen" w:date="2021-11-18T18:02:00Z"/>
              </w:rPr>
            </w:pPr>
            <w:ins w:id="4602" w:author="Tim Tørnes Pedersen" w:date="2021-11-18T18:02:00Z">
              <w:r>
                <w:t>642.1</w:t>
              </w:r>
            </w:ins>
          </w:p>
        </w:tc>
        <w:tc>
          <w:tcPr>
            <w:tcW w:w="0" w:type="auto"/>
          </w:tcPr>
          <w:p w14:paraId="3B6DE89D" w14:textId="77777777" w:rsidR="007D446A" w:rsidRDefault="007D446A" w:rsidP="00EC0359">
            <w:pPr>
              <w:pStyle w:val="Compact"/>
              <w:rPr>
                <w:ins w:id="4603" w:author="Tim Tørnes Pedersen" w:date="2021-11-18T18:02:00Z"/>
              </w:rPr>
            </w:pPr>
            <w:ins w:id="4604" w:author="Tim Tørnes Pedersen" w:date="2021-11-18T18:02:00Z">
              <w:r>
                <w:t>0.0</w:t>
              </w:r>
            </w:ins>
          </w:p>
        </w:tc>
        <w:tc>
          <w:tcPr>
            <w:tcW w:w="0" w:type="auto"/>
          </w:tcPr>
          <w:p w14:paraId="0281AAE7" w14:textId="77777777" w:rsidR="007D446A" w:rsidRDefault="007D446A" w:rsidP="00EC0359">
            <w:pPr>
              <w:pStyle w:val="Compact"/>
              <w:rPr>
                <w:ins w:id="4605" w:author="Tim Tørnes Pedersen" w:date="2021-11-18T18:02:00Z"/>
              </w:rPr>
            </w:pPr>
            <w:ins w:id="4606" w:author="Tim Tørnes Pedersen" w:date="2021-11-18T18:02:00Z">
              <w:r>
                <w:t>1025.0</w:t>
              </w:r>
            </w:ins>
          </w:p>
        </w:tc>
        <w:tc>
          <w:tcPr>
            <w:tcW w:w="0" w:type="auto"/>
          </w:tcPr>
          <w:p w14:paraId="4386078E" w14:textId="77777777" w:rsidR="007D446A" w:rsidRDefault="007D446A" w:rsidP="00EC0359">
            <w:pPr>
              <w:pStyle w:val="Compact"/>
              <w:rPr>
                <w:ins w:id="4607" w:author="Tim Tørnes Pedersen" w:date="2021-11-18T18:02:00Z"/>
              </w:rPr>
            </w:pPr>
            <w:ins w:id="4608" w:author="Tim Tørnes Pedersen" w:date="2021-11-18T18:02:00Z">
              <w:r>
                <w:t>0.0</w:t>
              </w:r>
            </w:ins>
          </w:p>
        </w:tc>
        <w:tc>
          <w:tcPr>
            <w:tcW w:w="0" w:type="auto"/>
          </w:tcPr>
          <w:p w14:paraId="07DCAFCE" w14:textId="77777777" w:rsidR="007D446A" w:rsidRDefault="007D446A" w:rsidP="00EC0359">
            <w:pPr>
              <w:pStyle w:val="Compact"/>
              <w:rPr>
                <w:ins w:id="4609" w:author="Tim Tørnes Pedersen" w:date="2021-11-18T18:02:00Z"/>
              </w:rPr>
            </w:pPr>
            <w:ins w:id="4610" w:author="Tim Tørnes Pedersen" w:date="2021-11-18T18:02:00Z">
              <w:r>
                <w:t>0.0</w:t>
              </w:r>
            </w:ins>
          </w:p>
        </w:tc>
        <w:tc>
          <w:tcPr>
            <w:tcW w:w="0" w:type="auto"/>
          </w:tcPr>
          <w:p w14:paraId="38511474" w14:textId="77777777" w:rsidR="007D446A" w:rsidRDefault="007D446A" w:rsidP="00EC0359">
            <w:pPr>
              <w:pStyle w:val="Compact"/>
              <w:rPr>
                <w:ins w:id="4611" w:author="Tim Tørnes Pedersen" w:date="2021-11-18T18:02:00Z"/>
              </w:rPr>
            </w:pPr>
            <w:ins w:id="4612" w:author="Tim Tørnes Pedersen" w:date="2021-11-18T18:02:00Z">
              <w:r>
                <w:t>0.0</w:t>
              </w:r>
            </w:ins>
          </w:p>
        </w:tc>
        <w:tc>
          <w:tcPr>
            <w:tcW w:w="0" w:type="auto"/>
          </w:tcPr>
          <w:p w14:paraId="198A7CD6" w14:textId="77777777" w:rsidR="007D446A" w:rsidRDefault="007D446A" w:rsidP="00EC0359">
            <w:pPr>
              <w:pStyle w:val="Compact"/>
              <w:rPr>
                <w:ins w:id="4613" w:author="Tim Tørnes Pedersen" w:date="2021-11-18T18:02:00Z"/>
              </w:rPr>
            </w:pPr>
            <w:ins w:id="4614" w:author="Tim Tørnes Pedersen" w:date="2021-11-18T18:02:00Z">
              <w:r>
                <w:t>0.0</w:t>
              </w:r>
            </w:ins>
          </w:p>
        </w:tc>
        <w:tc>
          <w:tcPr>
            <w:tcW w:w="0" w:type="auto"/>
          </w:tcPr>
          <w:p w14:paraId="70E3D749" w14:textId="77777777" w:rsidR="007D446A" w:rsidRDefault="007D446A" w:rsidP="00EC0359">
            <w:pPr>
              <w:pStyle w:val="Compact"/>
              <w:rPr>
                <w:ins w:id="4615" w:author="Tim Tørnes Pedersen" w:date="2021-11-18T18:02:00Z"/>
              </w:rPr>
            </w:pPr>
            <w:ins w:id="4616" w:author="Tim Tørnes Pedersen" w:date="2021-11-18T18:02:00Z">
              <w:r>
                <w:t>0.0</w:t>
              </w:r>
            </w:ins>
          </w:p>
        </w:tc>
      </w:tr>
      <w:tr w:rsidR="007D446A" w14:paraId="5FFE3255" w14:textId="77777777" w:rsidTr="00EC0359">
        <w:trPr>
          <w:ins w:id="4617" w:author="Tim Tørnes Pedersen" w:date="2021-11-18T18:02:00Z"/>
        </w:trPr>
        <w:tc>
          <w:tcPr>
            <w:tcW w:w="0" w:type="auto"/>
          </w:tcPr>
          <w:p w14:paraId="3F39AB10" w14:textId="77777777" w:rsidR="007D446A" w:rsidRDefault="007D446A" w:rsidP="00EC0359">
            <w:pPr>
              <w:pStyle w:val="Compact"/>
              <w:rPr>
                <w:ins w:id="4618" w:author="Tim Tørnes Pedersen" w:date="2021-11-18T18:02:00Z"/>
              </w:rPr>
            </w:pPr>
            <w:ins w:id="4619" w:author="Tim Tørnes Pedersen" w:date="2021-11-18T18:02:00Z">
              <w:r>
                <w:t>ME</w:t>
              </w:r>
            </w:ins>
          </w:p>
        </w:tc>
        <w:tc>
          <w:tcPr>
            <w:tcW w:w="0" w:type="auto"/>
          </w:tcPr>
          <w:p w14:paraId="22645211" w14:textId="77777777" w:rsidR="007D446A" w:rsidRDefault="007D446A" w:rsidP="00EC0359">
            <w:pPr>
              <w:pStyle w:val="Compact"/>
              <w:rPr>
                <w:ins w:id="4620" w:author="Tim Tørnes Pedersen" w:date="2021-11-18T18:02:00Z"/>
              </w:rPr>
            </w:pPr>
            <w:ins w:id="4621" w:author="Tim Tørnes Pedersen" w:date="2021-11-18T18:02:00Z">
              <w:r>
                <w:t>0.0</w:t>
              </w:r>
            </w:ins>
          </w:p>
        </w:tc>
        <w:tc>
          <w:tcPr>
            <w:tcW w:w="0" w:type="auto"/>
          </w:tcPr>
          <w:p w14:paraId="7DAD1410" w14:textId="77777777" w:rsidR="007D446A" w:rsidRDefault="007D446A" w:rsidP="00EC0359">
            <w:pPr>
              <w:pStyle w:val="Compact"/>
              <w:rPr>
                <w:ins w:id="4622" w:author="Tim Tørnes Pedersen" w:date="2021-11-18T18:02:00Z"/>
              </w:rPr>
            </w:pPr>
            <w:ins w:id="4623" w:author="Tim Tørnes Pedersen" w:date="2021-11-18T18:02:00Z">
              <w:r>
                <w:t>118.0</w:t>
              </w:r>
            </w:ins>
          </w:p>
        </w:tc>
        <w:tc>
          <w:tcPr>
            <w:tcW w:w="0" w:type="auto"/>
          </w:tcPr>
          <w:p w14:paraId="73E7AB5C" w14:textId="77777777" w:rsidR="007D446A" w:rsidRDefault="007D446A" w:rsidP="00EC0359">
            <w:pPr>
              <w:pStyle w:val="Compact"/>
              <w:rPr>
                <w:ins w:id="4624" w:author="Tim Tørnes Pedersen" w:date="2021-11-18T18:02:00Z"/>
              </w:rPr>
            </w:pPr>
            <w:ins w:id="4625" w:author="Tim Tørnes Pedersen" w:date="2021-11-18T18:02:00Z">
              <w:r>
                <w:t>0.0</w:t>
              </w:r>
            </w:ins>
          </w:p>
        </w:tc>
        <w:tc>
          <w:tcPr>
            <w:tcW w:w="0" w:type="auto"/>
          </w:tcPr>
          <w:p w14:paraId="19A5EAE0" w14:textId="77777777" w:rsidR="007D446A" w:rsidRDefault="007D446A" w:rsidP="00EC0359">
            <w:pPr>
              <w:pStyle w:val="Compact"/>
              <w:rPr>
                <w:ins w:id="4626" w:author="Tim Tørnes Pedersen" w:date="2021-11-18T18:02:00Z"/>
              </w:rPr>
            </w:pPr>
            <w:ins w:id="4627" w:author="Tim Tørnes Pedersen" w:date="2021-11-18T18:02:00Z">
              <w:r>
                <w:t>0.0</w:t>
              </w:r>
            </w:ins>
          </w:p>
        </w:tc>
        <w:tc>
          <w:tcPr>
            <w:tcW w:w="0" w:type="auto"/>
          </w:tcPr>
          <w:p w14:paraId="0D304FFF" w14:textId="77777777" w:rsidR="007D446A" w:rsidRDefault="007D446A" w:rsidP="00EC0359">
            <w:pPr>
              <w:pStyle w:val="Compact"/>
              <w:rPr>
                <w:ins w:id="4628" w:author="Tim Tørnes Pedersen" w:date="2021-11-18T18:02:00Z"/>
              </w:rPr>
            </w:pPr>
            <w:ins w:id="4629" w:author="Tim Tørnes Pedersen" w:date="2021-11-18T18:02:00Z">
              <w:r>
                <w:t>0.0</w:t>
              </w:r>
            </w:ins>
          </w:p>
        </w:tc>
        <w:tc>
          <w:tcPr>
            <w:tcW w:w="0" w:type="auto"/>
          </w:tcPr>
          <w:p w14:paraId="11799B18" w14:textId="77777777" w:rsidR="007D446A" w:rsidRDefault="007D446A" w:rsidP="00EC0359">
            <w:pPr>
              <w:pStyle w:val="Compact"/>
              <w:rPr>
                <w:ins w:id="4630" w:author="Tim Tørnes Pedersen" w:date="2021-11-18T18:02:00Z"/>
              </w:rPr>
            </w:pPr>
            <w:ins w:id="4631" w:author="Tim Tørnes Pedersen" w:date="2021-11-18T18:02:00Z">
              <w:r>
                <w:t>0.0</w:t>
              </w:r>
            </w:ins>
          </w:p>
        </w:tc>
        <w:tc>
          <w:tcPr>
            <w:tcW w:w="0" w:type="auto"/>
          </w:tcPr>
          <w:p w14:paraId="013F96B4" w14:textId="77777777" w:rsidR="007D446A" w:rsidRDefault="007D446A" w:rsidP="00EC0359">
            <w:pPr>
              <w:pStyle w:val="Compact"/>
              <w:rPr>
                <w:ins w:id="4632" w:author="Tim Tørnes Pedersen" w:date="2021-11-18T18:02:00Z"/>
              </w:rPr>
            </w:pPr>
            <w:ins w:id="4633" w:author="Tim Tørnes Pedersen" w:date="2021-11-18T18:02:00Z">
              <w:r>
                <w:t>0.0</w:t>
              </w:r>
            </w:ins>
          </w:p>
        </w:tc>
        <w:tc>
          <w:tcPr>
            <w:tcW w:w="0" w:type="auto"/>
          </w:tcPr>
          <w:p w14:paraId="7F852698" w14:textId="77777777" w:rsidR="007D446A" w:rsidRDefault="007D446A" w:rsidP="00EC0359">
            <w:pPr>
              <w:pStyle w:val="Compact"/>
              <w:rPr>
                <w:ins w:id="4634" w:author="Tim Tørnes Pedersen" w:date="2021-11-18T18:02:00Z"/>
              </w:rPr>
            </w:pPr>
            <w:ins w:id="4635" w:author="Tim Tørnes Pedersen" w:date="2021-11-18T18:02:00Z">
              <w:r>
                <w:t>0.0</w:t>
              </w:r>
            </w:ins>
          </w:p>
        </w:tc>
        <w:tc>
          <w:tcPr>
            <w:tcW w:w="0" w:type="auto"/>
          </w:tcPr>
          <w:p w14:paraId="32267FB2" w14:textId="77777777" w:rsidR="007D446A" w:rsidRDefault="007D446A" w:rsidP="00EC0359">
            <w:pPr>
              <w:pStyle w:val="Compact"/>
              <w:rPr>
                <w:ins w:id="4636" w:author="Tim Tørnes Pedersen" w:date="2021-11-18T18:02:00Z"/>
              </w:rPr>
            </w:pPr>
            <w:ins w:id="4637" w:author="Tim Tørnes Pedersen" w:date="2021-11-18T18:02:00Z">
              <w:r>
                <w:t>0.0</w:t>
              </w:r>
            </w:ins>
          </w:p>
        </w:tc>
        <w:tc>
          <w:tcPr>
            <w:tcW w:w="0" w:type="auto"/>
          </w:tcPr>
          <w:p w14:paraId="09FD9307" w14:textId="77777777" w:rsidR="007D446A" w:rsidRDefault="007D446A" w:rsidP="00EC0359">
            <w:pPr>
              <w:pStyle w:val="Compact"/>
              <w:rPr>
                <w:ins w:id="4638" w:author="Tim Tørnes Pedersen" w:date="2021-11-18T18:02:00Z"/>
              </w:rPr>
            </w:pPr>
            <w:ins w:id="4639" w:author="Tim Tørnes Pedersen" w:date="2021-11-18T18:02:00Z">
              <w:r>
                <w:t>0.0</w:t>
              </w:r>
            </w:ins>
          </w:p>
        </w:tc>
      </w:tr>
      <w:tr w:rsidR="007D446A" w14:paraId="18EE46D9" w14:textId="77777777" w:rsidTr="00EC0359">
        <w:trPr>
          <w:ins w:id="4640" w:author="Tim Tørnes Pedersen" w:date="2021-11-18T18:02:00Z"/>
        </w:trPr>
        <w:tc>
          <w:tcPr>
            <w:tcW w:w="0" w:type="auto"/>
          </w:tcPr>
          <w:p w14:paraId="35DDC8F6" w14:textId="77777777" w:rsidR="007D446A" w:rsidRDefault="007D446A" w:rsidP="00EC0359">
            <w:pPr>
              <w:pStyle w:val="Compact"/>
              <w:rPr>
                <w:ins w:id="4641" w:author="Tim Tørnes Pedersen" w:date="2021-11-18T18:02:00Z"/>
              </w:rPr>
            </w:pPr>
            <w:ins w:id="4642" w:author="Tim Tørnes Pedersen" w:date="2021-11-18T18:02:00Z">
              <w:r>
                <w:t>MK</w:t>
              </w:r>
            </w:ins>
          </w:p>
        </w:tc>
        <w:tc>
          <w:tcPr>
            <w:tcW w:w="0" w:type="auto"/>
          </w:tcPr>
          <w:p w14:paraId="1873564B" w14:textId="77777777" w:rsidR="007D446A" w:rsidRDefault="007D446A" w:rsidP="00EC0359">
            <w:pPr>
              <w:pStyle w:val="Compact"/>
              <w:rPr>
                <w:ins w:id="4643" w:author="Tim Tørnes Pedersen" w:date="2021-11-18T18:02:00Z"/>
              </w:rPr>
            </w:pPr>
            <w:ins w:id="4644" w:author="Tim Tørnes Pedersen" w:date="2021-11-18T18:02:00Z">
              <w:r>
                <w:t>0.0</w:t>
              </w:r>
            </w:ins>
          </w:p>
        </w:tc>
        <w:tc>
          <w:tcPr>
            <w:tcW w:w="0" w:type="auto"/>
          </w:tcPr>
          <w:p w14:paraId="1BC23551" w14:textId="77777777" w:rsidR="007D446A" w:rsidRDefault="007D446A" w:rsidP="00EC0359">
            <w:pPr>
              <w:pStyle w:val="Compact"/>
              <w:rPr>
                <w:ins w:id="4645" w:author="Tim Tørnes Pedersen" w:date="2021-11-18T18:02:00Z"/>
              </w:rPr>
            </w:pPr>
            <w:ins w:id="4646" w:author="Tim Tørnes Pedersen" w:date="2021-11-18T18:02:00Z">
              <w:r>
                <w:t>37.0</w:t>
              </w:r>
            </w:ins>
          </w:p>
        </w:tc>
        <w:tc>
          <w:tcPr>
            <w:tcW w:w="0" w:type="auto"/>
          </w:tcPr>
          <w:p w14:paraId="04843581" w14:textId="77777777" w:rsidR="007D446A" w:rsidRDefault="007D446A" w:rsidP="00EC0359">
            <w:pPr>
              <w:pStyle w:val="Compact"/>
              <w:rPr>
                <w:ins w:id="4647" w:author="Tim Tørnes Pedersen" w:date="2021-11-18T18:02:00Z"/>
              </w:rPr>
            </w:pPr>
            <w:ins w:id="4648" w:author="Tim Tørnes Pedersen" w:date="2021-11-18T18:02:00Z">
              <w:r>
                <w:t>41.6</w:t>
              </w:r>
            </w:ins>
          </w:p>
        </w:tc>
        <w:tc>
          <w:tcPr>
            <w:tcW w:w="0" w:type="auto"/>
          </w:tcPr>
          <w:p w14:paraId="5F053781" w14:textId="77777777" w:rsidR="007D446A" w:rsidRDefault="007D446A" w:rsidP="00EC0359">
            <w:pPr>
              <w:pStyle w:val="Compact"/>
              <w:rPr>
                <w:ins w:id="4649" w:author="Tim Tørnes Pedersen" w:date="2021-11-18T18:02:00Z"/>
              </w:rPr>
            </w:pPr>
            <w:ins w:id="4650" w:author="Tim Tørnes Pedersen" w:date="2021-11-18T18:02:00Z">
              <w:r>
                <w:t>17.0</w:t>
              </w:r>
            </w:ins>
          </w:p>
        </w:tc>
        <w:tc>
          <w:tcPr>
            <w:tcW w:w="0" w:type="auto"/>
          </w:tcPr>
          <w:p w14:paraId="662F3F0E" w14:textId="77777777" w:rsidR="007D446A" w:rsidRDefault="007D446A" w:rsidP="00EC0359">
            <w:pPr>
              <w:pStyle w:val="Compact"/>
              <w:rPr>
                <w:ins w:id="4651" w:author="Tim Tørnes Pedersen" w:date="2021-11-18T18:02:00Z"/>
              </w:rPr>
            </w:pPr>
            <w:ins w:id="4652" w:author="Tim Tørnes Pedersen" w:date="2021-11-18T18:02:00Z">
              <w:r>
                <w:t>0.0</w:t>
              </w:r>
            </w:ins>
          </w:p>
        </w:tc>
        <w:tc>
          <w:tcPr>
            <w:tcW w:w="0" w:type="auto"/>
          </w:tcPr>
          <w:p w14:paraId="3D92EB34" w14:textId="77777777" w:rsidR="007D446A" w:rsidRDefault="007D446A" w:rsidP="00EC0359">
            <w:pPr>
              <w:pStyle w:val="Compact"/>
              <w:rPr>
                <w:ins w:id="4653" w:author="Tim Tørnes Pedersen" w:date="2021-11-18T18:02:00Z"/>
              </w:rPr>
            </w:pPr>
            <w:ins w:id="4654" w:author="Tim Tørnes Pedersen" w:date="2021-11-18T18:02:00Z">
              <w:r>
                <w:t>0.0</w:t>
              </w:r>
            </w:ins>
          </w:p>
        </w:tc>
        <w:tc>
          <w:tcPr>
            <w:tcW w:w="0" w:type="auto"/>
          </w:tcPr>
          <w:p w14:paraId="4856120A" w14:textId="77777777" w:rsidR="007D446A" w:rsidRDefault="007D446A" w:rsidP="00EC0359">
            <w:pPr>
              <w:pStyle w:val="Compact"/>
              <w:rPr>
                <w:ins w:id="4655" w:author="Tim Tørnes Pedersen" w:date="2021-11-18T18:02:00Z"/>
              </w:rPr>
            </w:pPr>
            <w:ins w:id="4656" w:author="Tim Tørnes Pedersen" w:date="2021-11-18T18:02:00Z">
              <w:r>
                <w:t>0.0</w:t>
              </w:r>
            </w:ins>
          </w:p>
        </w:tc>
        <w:tc>
          <w:tcPr>
            <w:tcW w:w="0" w:type="auto"/>
          </w:tcPr>
          <w:p w14:paraId="28FEF5E8" w14:textId="77777777" w:rsidR="007D446A" w:rsidRDefault="007D446A" w:rsidP="00EC0359">
            <w:pPr>
              <w:pStyle w:val="Compact"/>
              <w:rPr>
                <w:ins w:id="4657" w:author="Tim Tørnes Pedersen" w:date="2021-11-18T18:02:00Z"/>
              </w:rPr>
            </w:pPr>
            <w:ins w:id="4658" w:author="Tim Tørnes Pedersen" w:date="2021-11-18T18:02:00Z">
              <w:r>
                <w:t>824.0</w:t>
              </w:r>
            </w:ins>
          </w:p>
        </w:tc>
        <w:tc>
          <w:tcPr>
            <w:tcW w:w="0" w:type="auto"/>
          </w:tcPr>
          <w:p w14:paraId="582C8AD0" w14:textId="77777777" w:rsidR="007D446A" w:rsidRDefault="007D446A" w:rsidP="00EC0359">
            <w:pPr>
              <w:pStyle w:val="Compact"/>
              <w:rPr>
                <w:ins w:id="4659" w:author="Tim Tørnes Pedersen" w:date="2021-11-18T18:02:00Z"/>
              </w:rPr>
            </w:pPr>
            <w:ins w:id="4660" w:author="Tim Tørnes Pedersen" w:date="2021-11-18T18:02:00Z">
              <w:r>
                <w:t>0.0</w:t>
              </w:r>
            </w:ins>
          </w:p>
        </w:tc>
        <w:tc>
          <w:tcPr>
            <w:tcW w:w="0" w:type="auto"/>
          </w:tcPr>
          <w:p w14:paraId="3FD63CFB" w14:textId="77777777" w:rsidR="007D446A" w:rsidRDefault="007D446A" w:rsidP="00EC0359">
            <w:pPr>
              <w:pStyle w:val="Compact"/>
              <w:rPr>
                <w:ins w:id="4661" w:author="Tim Tørnes Pedersen" w:date="2021-11-18T18:02:00Z"/>
              </w:rPr>
            </w:pPr>
            <w:ins w:id="4662" w:author="Tim Tørnes Pedersen" w:date="2021-11-18T18:02:00Z">
              <w:r>
                <w:t>0.0</w:t>
              </w:r>
            </w:ins>
          </w:p>
        </w:tc>
      </w:tr>
      <w:tr w:rsidR="007D446A" w14:paraId="19948C05" w14:textId="77777777" w:rsidTr="00EC0359">
        <w:trPr>
          <w:ins w:id="4663" w:author="Tim Tørnes Pedersen" w:date="2021-11-18T18:02:00Z"/>
        </w:trPr>
        <w:tc>
          <w:tcPr>
            <w:tcW w:w="0" w:type="auto"/>
          </w:tcPr>
          <w:p w14:paraId="0820A842" w14:textId="77777777" w:rsidR="007D446A" w:rsidRDefault="007D446A" w:rsidP="00EC0359">
            <w:pPr>
              <w:pStyle w:val="Compact"/>
              <w:rPr>
                <w:ins w:id="4664" w:author="Tim Tørnes Pedersen" w:date="2021-11-18T18:02:00Z"/>
              </w:rPr>
            </w:pPr>
            <w:ins w:id="4665" w:author="Tim Tørnes Pedersen" w:date="2021-11-18T18:02:00Z">
              <w:r>
                <w:t>NL</w:t>
              </w:r>
            </w:ins>
          </w:p>
        </w:tc>
        <w:tc>
          <w:tcPr>
            <w:tcW w:w="0" w:type="auto"/>
          </w:tcPr>
          <w:p w14:paraId="67E3B302" w14:textId="77777777" w:rsidR="007D446A" w:rsidRDefault="007D446A" w:rsidP="00EC0359">
            <w:pPr>
              <w:pStyle w:val="Compact"/>
              <w:rPr>
                <w:ins w:id="4666" w:author="Tim Tørnes Pedersen" w:date="2021-11-18T18:02:00Z"/>
              </w:rPr>
            </w:pPr>
            <w:ins w:id="4667" w:author="Tim Tørnes Pedersen" w:date="2021-11-18T18:02:00Z">
              <w:r>
                <w:t>957.0</w:t>
              </w:r>
            </w:ins>
          </w:p>
        </w:tc>
        <w:tc>
          <w:tcPr>
            <w:tcW w:w="0" w:type="auto"/>
          </w:tcPr>
          <w:p w14:paraId="2557350F" w14:textId="77777777" w:rsidR="007D446A" w:rsidRDefault="007D446A" w:rsidP="00EC0359">
            <w:pPr>
              <w:pStyle w:val="Compact"/>
              <w:rPr>
                <w:ins w:id="4668" w:author="Tim Tørnes Pedersen" w:date="2021-11-18T18:02:00Z"/>
              </w:rPr>
            </w:pPr>
            <w:ins w:id="4669" w:author="Tim Tørnes Pedersen" w:date="2021-11-18T18:02:00Z">
              <w:r>
                <w:t>3491.0</w:t>
              </w:r>
            </w:ins>
          </w:p>
        </w:tc>
        <w:tc>
          <w:tcPr>
            <w:tcW w:w="0" w:type="auto"/>
          </w:tcPr>
          <w:p w14:paraId="1D9B586B" w14:textId="77777777" w:rsidR="007D446A" w:rsidRDefault="007D446A" w:rsidP="00EC0359">
            <w:pPr>
              <w:pStyle w:val="Compact"/>
              <w:rPr>
                <w:ins w:id="4670" w:author="Tim Tørnes Pedersen" w:date="2021-11-18T18:02:00Z"/>
              </w:rPr>
            </w:pPr>
            <w:ins w:id="4671" w:author="Tim Tørnes Pedersen" w:date="2021-11-18T18:02:00Z">
              <w:r>
                <w:t>0.0</w:t>
              </w:r>
            </w:ins>
          </w:p>
        </w:tc>
        <w:tc>
          <w:tcPr>
            <w:tcW w:w="0" w:type="auto"/>
          </w:tcPr>
          <w:p w14:paraId="6B9BBDC9" w14:textId="77777777" w:rsidR="007D446A" w:rsidRDefault="007D446A" w:rsidP="00EC0359">
            <w:pPr>
              <w:pStyle w:val="Compact"/>
              <w:rPr>
                <w:ins w:id="4672" w:author="Tim Tørnes Pedersen" w:date="2021-11-18T18:02:00Z"/>
              </w:rPr>
            </w:pPr>
            <w:ins w:id="4673" w:author="Tim Tørnes Pedersen" w:date="2021-11-18T18:02:00Z">
              <w:r>
                <w:t>4522.0</w:t>
              </w:r>
            </w:ins>
          </w:p>
        </w:tc>
        <w:tc>
          <w:tcPr>
            <w:tcW w:w="0" w:type="auto"/>
          </w:tcPr>
          <w:p w14:paraId="50CCBBB5" w14:textId="77777777" w:rsidR="007D446A" w:rsidRDefault="007D446A" w:rsidP="00EC0359">
            <w:pPr>
              <w:pStyle w:val="Compact"/>
              <w:rPr>
                <w:ins w:id="4674" w:author="Tim Tørnes Pedersen" w:date="2021-11-18T18:02:00Z"/>
              </w:rPr>
            </w:pPr>
            <w:ins w:id="4675" w:author="Tim Tørnes Pedersen" w:date="2021-11-18T18:02:00Z">
              <w:r>
                <w:t>13582.0</w:t>
              </w:r>
            </w:ins>
          </w:p>
        </w:tc>
        <w:tc>
          <w:tcPr>
            <w:tcW w:w="0" w:type="auto"/>
          </w:tcPr>
          <w:p w14:paraId="5949F9FA" w14:textId="77777777" w:rsidR="007D446A" w:rsidRDefault="007D446A" w:rsidP="00EC0359">
            <w:pPr>
              <w:pStyle w:val="Compact"/>
              <w:rPr>
                <w:ins w:id="4676" w:author="Tim Tørnes Pedersen" w:date="2021-11-18T18:02:00Z"/>
              </w:rPr>
            </w:pPr>
            <w:ins w:id="4677" w:author="Tim Tørnes Pedersen" w:date="2021-11-18T18:02:00Z">
              <w:r>
                <w:t>3991.0</w:t>
              </w:r>
            </w:ins>
          </w:p>
        </w:tc>
        <w:tc>
          <w:tcPr>
            <w:tcW w:w="0" w:type="auto"/>
          </w:tcPr>
          <w:p w14:paraId="0607C2E4" w14:textId="77777777" w:rsidR="007D446A" w:rsidRDefault="007D446A" w:rsidP="00EC0359">
            <w:pPr>
              <w:pStyle w:val="Compact"/>
              <w:rPr>
                <w:ins w:id="4678" w:author="Tim Tørnes Pedersen" w:date="2021-11-18T18:02:00Z"/>
              </w:rPr>
            </w:pPr>
            <w:ins w:id="4679" w:author="Tim Tørnes Pedersen" w:date="2021-11-18T18:02:00Z">
              <w:r>
                <w:t>5591.0</w:t>
              </w:r>
            </w:ins>
          </w:p>
        </w:tc>
        <w:tc>
          <w:tcPr>
            <w:tcW w:w="0" w:type="auto"/>
          </w:tcPr>
          <w:p w14:paraId="72CC5AD9" w14:textId="77777777" w:rsidR="007D446A" w:rsidRDefault="007D446A" w:rsidP="00EC0359">
            <w:pPr>
              <w:pStyle w:val="Compact"/>
              <w:rPr>
                <w:ins w:id="4680" w:author="Tim Tørnes Pedersen" w:date="2021-11-18T18:02:00Z"/>
              </w:rPr>
            </w:pPr>
            <w:ins w:id="4681" w:author="Tim Tørnes Pedersen" w:date="2021-11-18T18:02:00Z">
              <w:r>
                <w:t>0.0</w:t>
              </w:r>
            </w:ins>
          </w:p>
        </w:tc>
        <w:tc>
          <w:tcPr>
            <w:tcW w:w="0" w:type="auto"/>
          </w:tcPr>
          <w:p w14:paraId="24C6359D" w14:textId="77777777" w:rsidR="007D446A" w:rsidRDefault="007D446A" w:rsidP="00EC0359">
            <w:pPr>
              <w:pStyle w:val="Compact"/>
              <w:rPr>
                <w:ins w:id="4682" w:author="Tim Tørnes Pedersen" w:date="2021-11-18T18:02:00Z"/>
              </w:rPr>
            </w:pPr>
            <w:ins w:id="4683" w:author="Tim Tørnes Pedersen" w:date="2021-11-18T18:02:00Z">
              <w:r>
                <w:t>492.0</w:t>
              </w:r>
            </w:ins>
          </w:p>
        </w:tc>
        <w:tc>
          <w:tcPr>
            <w:tcW w:w="0" w:type="auto"/>
          </w:tcPr>
          <w:p w14:paraId="63038866" w14:textId="77777777" w:rsidR="007D446A" w:rsidRDefault="007D446A" w:rsidP="00EC0359">
            <w:pPr>
              <w:pStyle w:val="Compact"/>
              <w:rPr>
                <w:ins w:id="4684" w:author="Tim Tørnes Pedersen" w:date="2021-11-18T18:02:00Z"/>
              </w:rPr>
            </w:pPr>
            <w:ins w:id="4685" w:author="Tim Tørnes Pedersen" w:date="2021-11-18T18:02:00Z">
              <w:r>
                <w:t>0.0</w:t>
              </w:r>
            </w:ins>
          </w:p>
        </w:tc>
      </w:tr>
      <w:tr w:rsidR="007D446A" w14:paraId="4E53E660" w14:textId="77777777" w:rsidTr="00EC0359">
        <w:trPr>
          <w:ins w:id="4686" w:author="Tim Tørnes Pedersen" w:date="2021-11-18T18:02:00Z"/>
        </w:trPr>
        <w:tc>
          <w:tcPr>
            <w:tcW w:w="0" w:type="auto"/>
          </w:tcPr>
          <w:p w14:paraId="72CC62EC" w14:textId="77777777" w:rsidR="007D446A" w:rsidRDefault="007D446A" w:rsidP="00EC0359">
            <w:pPr>
              <w:pStyle w:val="Compact"/>
              <w:rPr>
                <w:ins w:id="4687" w:author="Tim Tørnes Pedersen" w:date="2021-11-18T18:02:00Z"/>
              </w:rPr>
            </w:pPr>
            <w:ins w:id="4688" w:author="Tim Tørnes Pedersen" w:date="2021-11-18T18:02:00Z">
              <w:r>
                <w:t>NO</w:t>
              </w:r>
            </w:ins>
          </w:p>
        </w:tc>
        <w:tc>
          <w:tcPr>
            <w:tcW w:w="0" w:type="auto"/>
          </w:tcPr>
          <w:p w14:paraId="25FBE009" w14:textId="77777777" w:rsidR="007D446A" w:rsidRDefault="007D446A" w:rsidP="00EC0359">
            <w:pPr>
              <w:pStyle w:val="Compact"/>
              <w:rPr>
                <w:ins w:id="4689" w:author="Tim Tørnes Pedersen" w:date="2021-11-18T18:02:00Z"/>
              </w:rPr>
            </w:pPr>
            <w:ins w:id="4690" w:author="Tim Tørnes Pedersen" w:date="2021-11-18T18:02:00Z">
              <w:r>
                <w:t>0.0</w:t>
              </w:r>
            </w:ins>
          </w:p>
        </w:tc>
        <w:tc>
          <w:tcPr>
            <w:tcW w:w="0" w:type="auto"/>
          </w:tcPr>
          <w:p w14:paraId="4ACE8D1D" w14:textId="77777777" w:rsidR="007D446A" w:rsidRDefault="007D446A" w:rsidP="00EC0359">
            <w:pPr>
              <w:pStyle w:val="Compact"/>
              <w:rPr>
                <w:ins w:id="4691" w:author="Tim Tørnes Pedersen" w:date="2021-11-18T18:02:00Z"/>
              </w:rPr>
            </w:pPr>
            <w:ins w:id="4692" w:author="Tim Tørnes Pedersen" w:date="2021-11-18T18:02:00Z">
              <w:r>
                <w:t>1708.0</w:t>
              </w:r>
            </w:ins>
          </w:p>
        </w:tc>
        <w:tc>
          <w:tcPr>
            <w:tcW w:w="0" w:type="auto"/>
          </w:tcPr>
          <w:p w14:paraId="71087530" w14:textId="77777777" w:rsidR="007D446A" w:rsidRDefault="007D446A" w:rsidP="00EC0359">
            <w:pPr>
              <w:pStyle w:val="Compact"/>
              <w:rPr>
                <w:ins w:id="4693" w:author="Tim Tørnes Pedersen" w:date="2021-11-18T18:02:00Z"/>
              </w:rPr>
            </w:pPr>
            <w:ins w:id="4694" w:author="Tim Tørnes Pedersen" w:date="2021-11-18T18:02:00Z">
              <w:r>
                <w:t>0.0</w:t>
              </w:r>
            </w:ins>
          </w:p>
        </w:tc>
        <w:tc>
          <w:tcPr>
            <w:tcW w:w="0" w:type="auto"/>
          </w:tcPr>
          <w:p w14:paraId="6C84A29A" w14:textId="77777777" w:rsidR="007D446A" w:rsidRDefault="007D446A" w:rsidP="00EC0359">
            <w:pPr>
              <w:pStyle w:val="Compact"/>
              <w:rPr>
                <w:ins w:id="4695" w:author="Tim Tørnes Pedersen" w:date="2021-11-18T18:02:00Z"/>
              </w:rPr>
            </w:pPr>
            <w:ins w:id="4696" w:author="Tim Tørnes Pedersen" w:date="2021-11-18T18:02:00Z">
              <w:r>
                <w:t>53.4</w:t>
              </w:r>
            </w:ins>
          </w:p>
        </w:tc>
        <w:tc>
          <w:tcPr>
            <w:tcW w:w="0" w:type="auto"/>
          </w:tcPr>
          <w:p w14:paraId="375EEB00" w14:textId="77777777" w:rsidR="007D446A" w:rsidRDefault="007D446A" w:rsidP="00EC0359">
            <w:pPr>
              <w:pStyle w:val="Compact"/>
              <w:rPr>
                <w:ins w:id="4697" w:author="Tim Tørnes Pedersen" w:date="2021-11-18T18:02:00Z"/>
              </w:rPr>
            </w:pPr>
            <w:ins w:id="4698" w:author="Tim Tørnes Pedersen" w:date="2021-11-18T18:02:00Z">
              <w:r>
                <w:t>450.0</w:t>
              </w:r>
            </w:ins>
          </w:p>
        </w:tc>
        <w:tc>
          <w:tcPr>
            <w:tcW w:w="0" w:type="auto"/>
          </w:tcPr>
          <w:p w14:paraId="4F6A3EFC" w14:textId="77777777" w:rsidR="007D446A" w:rsidRDefault="007D446A" w:rsidP="00EC0359">
            <w:pPr>
              <w:pStyle w:val="Compact"/>
              <w:rPr>
                <w:ins w:id="4699" w:author="Tim Tørnes Pedersen" w:date="2021-11-18T18:02:00Z"/>
              </w:rPr>
            </w:pPr>
            <w:ins w:id="4700" w:author="Tim Tørnes Pedersen" w:date="2021-11-18T18:02:00Z">
              <w:r>
                <w:t>773.1</w:t>
              </w:r>
            </w:ins>
          </w:p>
        </w:tc>
        <w:tc>
          <w:tcPr>
            <w:tcW w:w="0" w:type="auto"/>
          </w:tcPr>
          <w:p w14:paraId="39FF172C" w14:textId="77777777" w:rsidR="007D446A" w:rsidRDefault="007D446A" w:rsidP="00EC0359">
            <w:pPr>
              <w:pStyle w:val="Compact"/>
              <w:rPr>
                <w:ins w:id="4701" w:author="Tim Tørnes Pedersen" w:date="2021-11-18T18:02:00Z"/>
              </w:rPr>
            </w:pPr>
            <w:ins w:id="4702" w:author="Tim Tørnes Pedersen" w:date="2021-11-18T18:02:00Z">
              <w:r>
                <w:t>0.0</w:t>
              </w:r>
            </w:ins>
          </w:p>
        </w:tc>
        <w:tc>
          <w:tcPr>
            <w:tcW w:w="0" w:type="auto"/>
          </w:tcPr>
          <w:p w14:paraId="0A28D3B8" w14:textId="77777777" w:rsidR="007D446A" w:rsidRDefault="007D446A" w:rsidP="00EC0359">
            <w:pPr>
              <w:pStyle w:val="Compact"/>
              <w:rPr>
                <w:ins w:id="4703" w:author="Tim Tørnes Pedersen" w:date="2021-11-18T18:02:00Z"/>
              </w:rPr>
            </w:pPr>
            <w:ins w:id="4704" w:author="Tim Tørnes Pedersen" w:date="2021-11-18T18:02:00Z">
              <w:r>
                <w:t>0.0</w:t>
              </w:r>
            </w:ins>
          </w:p>
        </w:tc>
        <w:tc>
          <w:tcPr>
            <w:tcW w:w="0" w:type="auto"/>
          </w:tcPr>
          <w:p w14:paraId="5B4F006D" w14:textId="77777777" w:rsidR="007D446A" w:rsidRDefault="007D446A" w:rsidP="00EC0359">
            <w:pPr>
              <w:pStyle w:val="Compact"/>
              <w:rPr>
                <w:ins w:id="4705" w:author="Tim Tørnes Pedersen" w:date="2021-11-18T18:02:00Z"/>
              </w:rPr>
            </w:pPr>
            <w:ins w:id="4706" w:author="Tim Tørnes Pedersen" w:date="2021-11-18T18:02:00Z">
              <w:r>
                <w:t>0.0</w:t>
              </w:r>
            </w:ins>
          </w:p>
        </w:tc>
        <w:tc>
          <w:tcPr>
            <w:tcW w:w="0" w:type="auto"/>
          </w:tcPr>
          <w:p w14:paraId="00D0337D" w14:textId="77777777" w:rsidR="007D446A" w:rsidRDefault="007D446A" w:rsidP="00EC0359">
            <w:pPr>
              <w:pStyle w:val="Compact"/>
              <w:rPr>
                <w:ins w:id="4707" w:author="Tim Tørnes Pedersen" w:date="2021-11-18T18:02:00Z"/>
              </w:rPr>
            </w:pPr>
            <w:ins w:id="4708" w:author="Tim Tørnes Pedersen" w:date="2021-11-18T18:02:00Z">
              <w:r>
                <w:t>0.0</w:t>
              </w:r>
            </w:ins>
          </w:p>
        </w:tc>
      </w:tr>
      <w:tr w:rsidR="007D446A" w14:paraId="54B9F532" w14:textId="77777777" w:rsidTr="00EC0359">
        <w:trPr>
          <w:ins w:id="4709" w:author="Tim Tørnes Pedersen" w:date="2021-11-18T18:02:00Z"/>
        </w:trPr>
        <w:tc>
          <w:tcPr>
            <w:tcW w:w="0" w:type="auto"/>
          </w:tcPr>
          <w:p w14:paraId="03B9D1EA" w14:textId="77777777" w:rsidR="007D446A" w:rsidRDefault="007D446A" w:rsidP="00EC0359">
            <w:pPr>
              <w:pStyle w:val="Compact"/>
              <w:rPr>
                <w:ins w:id="4710" w:author="Tim Tørnes Pedersen" w:date="2021-11-18T18:02:00Z"/>
              </w:rPr>
            </w:pPr>
            <w:ins w:id="4711" w:author="Tim Tørnes Pedersen" w:date="2021-11-18T18:02:00Z">
              <w:r>
                <w:t>PL</w:t>
              </w:r>
            </w:ins>
          </w:p>
        </w:tc>
        <w:tc>
          <w:tcPr>
            <w:tcW w:w="0" w:type="auto"/>
          </w:tcPr>
          <w:p w14:paraId="0AB69F34" w14:textId="77777777" w:rsidR="007D446A" w:rsidRDefault="007D446A" w:rsidP="00EC0359">
            <w:pPr>
              <w:pStyle w:val="Compact"/>
              <w:rPr>
                <w:ins w:id="4712" w:author="Tim Tørnes Pedersen" w:date="2021-11-18T18:02:00Z"/>
              </w:rPr>
            </w:pPr>
            <w:ins w:id="4713" w:author="Tim Tørnes Pedersen" w:date="2021-11-18T18:02:00Z">
              <w:r>
                <w:t>0.0</w:t>
              </w:r>
            </w:ins>
          </w:p>
        </w:tc>
        <w:tc>
          <w:tcPr>
            <w:tcW w:w="0" w:type="auto"/>
          </w:tcPr>
          <w:p w14:paraId="1B065347" w14:textId="77777777" w:rsidR="007D446A" w:rsidRDefault="007D446A" w:rsidP="00EC0359">
            <w:pPr>
              <w:pStyle w:val="Compact"/>
              <w:rPr>
                <w:ins w:id="4714" w:author="Tim Tørnes Pedersen" w:date="2021-11-18T18:02:00Z"/>
              </w:rPr>
            </w:pPr>
            <w:ins w:id="4715" w:author="Tim Tørnes Pedersen" w:date="2021-11-18T18:02:00Z">
              <w:r>
                <w:t>5762.1</w:t>
              </w:r>
            </w:ins>
          </w:p>
        </w:tc>
        <w:tc>
          <w:tcPr>
            <w:tcW w:w="0" w:type="auto"/>
          </w:tcPr>
          <w:p w14:paraId="5CB585E9" w14:textId="77777777" w:rsidR="007D446A" w:rsidRDefault="007D446A" w:rsidP="00EC0359">
            <w:pPr>
              <w:pStyle w:val="Compact"/>
              <w:rPr>
                <w:ins w:id="4716" w:author="Tim Tørnes Pedersen" w:date="2021-11-18T18:02:00Z"/>
              </w:rPr>
            </w:pPr>
            <w:ins w:id="4717" w:author="Tim Tørnes Pedersen" w:date="2021-11-18T18:02:00Z">
              <w:r>
                <w:t>14.4</w:t>
              </w:r>
            </w:ins>
          </w:p>
        </w:tc>
        <w:tc>
          <w:tcPr>
            <w:tcW w:w="0" w:type="auto"/>
          </w:tcPr>
          <w:p w14:paraId="3ADF218C" w14:textId="77777777" w:rsidR="007D446A" w:rsidRDefault="007D446A" w:rsidP="00EC0359">
            <w:pPr>
              <w:pStyle w:val="Compact"/>
              <w:rPr>
                <w:ins w:id="4718" w:author="Tim Tørnes Pedersen" w:date="2021-11-18T18:02:00Z"/>
              </w:rPr>
            </w:pPr>
            <w:ins w:id="4719" w:author="Tim Tørnes Pedersen" w:date="2021-11-18T18:02:00Z">
              <w:r>
                <w:t>562.0</w:t>
              </w:r>
            </w:ins>
          </w:p>
        </w:tc>
        <w:tc>
          <w:tcPr>
            <w:tcW w:w="0" w:type="auto"/>
          </w:tcPr>
          <w:p w14:paraId="1D16D2E6" w14:textId="77777777" w:rsidR="007D446A" w:rsidRDefault="007D446A" w:rsidP="00EC0359">
            <w:pPr>
              <w:pStyle w:val="Compact"/>
              <w:rPr>
                <w:ins w:id="4720" w:author="Tim Tørnes Pedersen" w:date="2021-11-18T18:02:00Z"/>
              </w:rPr>
            </w:pPr>
            <w:ins w:id="4721" w:author="Tim Tørnes Pedersen" w:date="2021-11-18T18:02:00Z">
              <w:r>
                <w:t>326.0</w:t>
              </w:r>
            </w:ins>
          </w:p>
        </w:tc>
        <w:tc>
          <w:tcPr>
            <w:tcW w:w="0" w:type="auto"/>
          </w:tcPr>
          <w:p w14:paraId="0FA58FA2" w14:textId="77777777" w:rsidR="007D446A" w:rsidRDefault="007D446A" w:rsidP="00EC0359">
            <w:pPr>
              <w:pStyle w:val="Compact"/>
              <w:rPr>
                <w:ins w:id="4722" w:author="Tim Tørnes Pedersen" w:date="2021-11-18T18:02:00Z"/>
              </w:rPr>
            </w:pPr>
            <w:ins w:id="4723" w:author="Tim Tørnes Pedersen" w:date="2021-11-18T18:02:00Z">
              <w:r>
                <w:t>1032.9</w:t>
              </w:r>
            </w:ins>
          </w:p>
        </w:tc>
        <w:tc>
          <w:tcPr>
            <w:tcW w:w="0" w:type="auto"/>
          </w:tcPr>
          <w:p w14:paraId="5D83F7AA" w14:textId="77777777" w:rsidR="007D446A" w:rsidRDefault="007D446A" w:rsidP="00EC0359">
            <w:pPr>
              <w:pStyle w:val="Compact"/>
              <w:rPr>
                <w:ins w:id="4724" w:author="Tim Tørnes Pedersen" w:date="2021-11-18T18:02:00Z"/>
              </w:rPr>
            </w:pPr>
            <w:ins w:id="4725" w:author="Tim Tørnes Pedersen" w:date="2021-11-18T18:02:00Z">
              <w:r>
                <w:t>21588.5</w:t>
              </w:r>
            </w:ins>
          </w:p>
        </w:tc>
        <w:tc>
          <w:tcPr>
            <w:tcW w:w="0" w:type="auto"/>
          </w:tcPr>
          <w:p w14:paraId="2AC12F58" w14:textId="77777777" w:rsidR="007D446A" w:rsidRDefault="007D446A" w:rsidP="00EC0359">
            <w:pPr>
              <w:pStyle w:val="Compact"/>
              <w:rPr>
                <w:ins w:id="4726" w:author="Tim Tørnes Pedersen" w:date="2021-11-18T18:02:00Z"/>
              </w:rPr>
            </w:pPr>
            <w:ins w:id="4727" w:author="Tim Tørnes Pedersen" w:date="2021-11-18T18:02:00Z">
              <w:r>
                <w:t>9406.0</w:t>
              </w:r>
            </w:ins>
          </w:p>
        </w:tc>
        <w:tc>
          <w:tcPr>
            <w:tcW w:w="0" w:type="auto"/>
          </w:tcPr>
          <w:p w14:paraId="5041FCBD" w14:textId="77777777" w:rsidR="007D446A" w:rsidRDefault="007D446A" w:rsidP="00EC0359">
            <w:pPr>
              <w:pStyle w:val="Compact"/>
              <w:rPr>
                <w:ins w:id="4728" w:author="Tim Tørnes Pedersen" w:date="2021-11-18T18:02:00Z"/>
              </w:rPr>
            </w:pPr>
            <w:ins w:id="4729" w:author="Tim Tørnes Pedersen" w:date="2021-11-18T18:02:00Z">
              <w:r>
                <w:t>0.0</w:t>
              </w:r>
            </w:ins>
          </w:p>
        </w:tc>
        <w:tc>
          <w:tcPr>
            <w:tcW w:w="0" w:type="auto"/>
          </w:tcPr>
          <w:p w14:paraId="0E89BA3A" w14:textId="77777777" w:rsidR="007D446A" w:rsidRDefault="007D446A" w:rsidP="00EC0359">
            <w:pPr>
              <w:pStyle w:val="Compact"/>
              <w:rPr>
                <w:ins w:id="4730" w:author="Tim Tørnes Pedersen" w:date="2021-11-18T18:02:00Z"/>
              </w:rPr>
            </w:pPr>
            <w:ins w:id="4731" w:author="Tim Tørnes Pedersen" w:date="2021-11-18T18:02:00Z">
              <w:r>
                <w:t>345.0</w:t>
              </w:r>
            </w:ins>
          </w:p>
        </w:tc>
      </w:tr>
      <w:tr w:rsidR="007D446A" w14:paraId="1F7BED0D" w14:textId="77777777" w:rsidTr="00EC0359">
        <w:trPr>
          <w:ins w:id="4732" w:author="Tim Tørnes Pedersen" w:date="2021-11-18T18:02:00Z"/>
        </w:trPr>
        <w:tc>
          <w:tcPr>
            <w:tcW w:w="0" w:type="auto"/>
          </w:tcPr>
          <w:p w14:paraId="7D006CDB" w14:textId="77777777" w:rsidR="007D446A" w:rsidRDefault="007D446A" w:rsidP="00EC0359">
            <w:pPr>
              <w:pStyle w:val="Compact"/>
              <w:rPr>
                <w:ins w:id="4733" w:author="Tim Tørnes Pedersen" w:date="2021-11-18T18:02:00Z"/>
              </w:rPr>
            </w:pPr>
            <w:ins w:id="4734" w:author="Tim Tørnes Pedersen" w:date="2021-11-18T18:02:00Z">
              <w:r>
                <w:t>PT</w:t>
              </w:r>
            </w:ins>
          </w:p>
        </w:tc>
        <w:tc>
          <w:tcPr>
            <w:tcW w:w="0" w:type="auto"/>
          </w:tcPr>
          <w:p w14:paraId="145D0AC4" w14:textId="77777777" w:rsidR="007D446A" w:rsidRDefault="007D446A" w:rsidP="00EC0359">
            <w:pPr>
              <w:pStyle w:val="Compact"/>
              <w:rPr>
                <w:ins w:id="4735" w:author="Tim Tørnes Pedersen" w:date="2021-11-18T18:02:00Z"/>
              </w:rPr>
            </w:pPr>
            <w:ins w:id="4736" w:author="Tim Tørnes Pedersen" w:date="2021-11-18T18:02:00Z">
              <w:r>
                <w:t>0.0</w:t>
              </w:r>
            </w:ins>
          </w:p>
        </w:tc>
        <w:tc>
          <w:tcPr>
            <w:tcW w:w="0" w:type="auto"/>
          </w:tcPr>
          <w:p w14:paraId="5072C8C2" w14:textId="77777777" w:rsidR="007D446A" w:rsidRDefault="007D446A" w:rsidP="00EC0359">
            <w:pPr>
              <w:pStyle w:val="Compact"/>
              <w:rPr>
                <w:ins w:id="4737" w:author="Tim Tørnes Pedersen" w:date="2021-11-18T18:02:00Z"/>
              </w:rPr>
            </w:pPr>
            <w:ins w:id="4738" w:author="Tim Tørnes Pedersen" w:date="2021-11-18T18:02:00Z">
              <w:r>
                <w:t>5172.4</w:t>
              </w:r>
            </w:ins>
          </w:p>
        </w:tc>
        <w:tc>
          <w:tcPr>
            <w:tcW w:w="0" w:type="auto"/>
          </w:tcPr>
          <w:p w14:paraId="5E8CA639" w14:textId="77777777" w:rsidR="007D446A" w:rsidRDefault="007D446A" w:rsidP="00EC0359">
            <w:pPr>
              <w:pStyle w:val="Compact"/>
              <w:rPr>
                <w:ins w:id="4739" w:author="Tim Tørnes Pedersen" w:date="2021-11-18T18:02:00Z"/>
              </w:rPr>
            </w:pPr>
            <w:ins w:id="4740" w:author="Tim Tørnes Pedersen" w:date="2021-11-18T18:02:00Z">
              <w:r>
                <w:t>1615.5</w:t>
              </w:r>
            </w:ins>
          </w:p>
        </w:tc>
        <w:tc>
          <w:tcPr>
            <w:tcW w:w="0" w:type="auto"/>
          </w:tcPr>
          <w:p w14:paraId="54D1BA30" w14:textId="77777777" w:rsidR="007D446A" w:rsidRDefault="007D446A" w:rsidP="00EC0359">
            <w:pPr>
              <w:pStyle w:val="Compact"/>
              <w:rPr>
                <w:ins w:id="4741" w:author="Tim Tørnes Pedersen" w:date="2021-11-18T18:02:00Z"/>
              </w:rPr>
            </w:pPr>
            <w:ins w:id="4742" w:author="Tim Tørnes Pedersen" w:date="2021-11-18T18:02:00Z">
              <w:r>
                <w:t>665.4</w:t>
              </w:r>
            </w:ins>
          </w:p>
        </w:tc>
        <w:tc>
          <w:tcPr>
            <w:tcW w:w="0" w:type="auto"/>
          </w:tcPr>
          <w:p w14:paraId="0CE0A958" w14:textId="77777777" w:rsidR="007D446A" w:rsidRDefault="007D446A" w:rsidP="00EC0359">
            <w:pPr>
              <w:pStyle w:val="Compact"/>
              <w:rPr>
                <w:ins w:id="4743" w:author="Tim Tørnes Pedersen" w:date="2021-11-18T18:02:00Z"/>
              </w:rPr>
            </w:pPr>
            <w:ins w:id="4744" w:author="Tim Tørnes Pedersen" w:date="2021-11-18T18:02:00Z">
              <w:r>
                <w:t>3829.0</w:t>
              </w:r>
            </w:ins>
          </w:p>
        </w:tc>
        <w:tc>
          <w:tcPr>
            <w:tcW w:w="0" w:type="auto"/>
          </w:tcPr>
          <w:p w14:paraId="21CD49A5" w14:textId="77777777" w:rsidR="007D446A" w:rsidRDefault="007D446A" w:rsidP="00EC0359">
            <w:pPr>
              <w:pStyle w:val="Compact"/>
              <w:rPr>
                <w:ins w:id="4745" w:author="Tim Tørnes Pedersen" w:date="2021-11-18T18:02:00Z"/>
              </w:rPr>
            </w:pPr>
            <w:ins w:id="4746" w:author="Tim Tørnes Pedersen" w:date="2021-11-18T18:02:00Z">
              <w:r>
                <w:t>0.0</w:t>
              </w:r>
            </w:ins>
          </w:p>
        </w:tc>
        <w:tc>
          <w:tcPr>
            <w:tcW w:w="0" w:type="auto"/>
          </w:tcPr>
          <w:p w14:paraId="5B8F0D04" w14:textId="77777777" w:rsidR="007D446A" w:rsidRDefault="007D446A" w:rsidP="00EC0359">
            <w:pPr>
              <w:pStyle w:val="Compact"/>
              <w:rPr>
                <w:ins w:id="4747" w:author="Tim Tørnes Pedersen" w:date="2021-11-18T18:02:00Z"/>
              </w:rPr>
            </w:pPr>
            <w:ins w:id="4748" w:author="Tim Tørnes Pedersen" w:date="2021-11-18T18:02:00Z">
              <w:r>
                <w:t>1756.0</w:t>
              </w:r>
            </w:ins>
          </w:p>
        </w:tc>
        <w:tc>
          <w:tcPr>
            <w:tcW w:w="0" w:type="auto"/>
          </w:tcPr>
          <w:p w14:paraId="19F336A3" w14:textId="77777777" w:rsidR="007D446A" w:rsidRDefault="007D446A" w:rsidP="00EC0359">
            <w:pPr>
              <w:pStyle w:val="Compact"/>
              <w:rPr>
                <w:ins w:id="4749" w:author="Tim Tørnes Pedersen" w:date="2021-11-18T18:02:00Z"/>
              </w:rPr>
            </w:pPr>
            <w:ins w:id="4750" w:author="Tim Tørnes Pedersen" w:date="2021-11-18T18:02:00Z">
              <w:r>
                <w:t>0.0</w:t>
              </w:r>
            </w:ins>
          </w:p>
        </w:tc>
        <w:tc>
          <w:tcPr>
            <w:tcW w:w="0" w:type="auto"/>
          </w:tcPr>
          <w:p w14:paraId="2283B913" w14:textId="77777777" w:rsidR="007D446A" w:rsidRDefault="007D446A" w:rsidP="00EC0359">
            <w:pPr>
              <w:pStyle w:val="Compact"/>
              <w:rPr>
                <w:ins w:id="4751" w:author="Tim Tørnes Pedersen" w:date="2021-11-18T18:02:00Z"/>
              </w:rPr>
            </w:pPr>
            <w:ins w:id="4752" w:author="Tim Tørnes Pedersen" w:date="2021-11-18T18:02:00Z">
              <w:r>
                <w:t>0.0</w:t>
              </w:r>
            </w:ins>
          </w:p>
        </w:tc>
        <w:tc>
          <w:tcPr>
            <w:tcW w:w="0" w:type="auto"/>
          </w:tcPr>
          <w:p w14:paraId="325FC7AC" w14:textId="77777777" w:rsidR="007D446A" w:rsidRDefault="007D446A" w:rsidP="00EC0359">
            <w:pPr>
              <w:pStyle w:val="Compact"/>
              <w:rPr>
                <w:ins w:id="4753" w:author="Tim Tørnes Pedersen" w:date="2021-11-18T18:02:00Z"/>
              </w:rPr>
            </w:pPr>
            <w:ins w:id="4754" w:author="Tim Tørnes Pedersen" w:date="2021-11-18T18:02:00Z">
              <w:r>
                <w:t>0.0</w:t>
              </w:r>
            </w:ins>
          </w:p>
        </w:tc>
      </w:tr>
      <w:tr w:rsidR="007D446A" w14:paraId="3A1AD716" w14:textId="77777777" w:rsidTr="00EC0359">
        <w:trPr>
          <w:ins w:id="4755" w:author="Tim Tørnes Pedersen" w:date="2021-11-18T18:02:00Z"/>
        </w:trPr>
        <w:tc>
          <w:tcPr>
            <w:tcW w:w="0" w:type="auto"/>
          </w:tcPr>
          <w:p w14:paraId="7041BDD9" w14:textId="77777777" w:rsidR="007D446A" w:rsidRDefault="007D446A" w:rsidP="00EC0359">
            <w:pPr>
              <w:pStyle w:val="Compact"/>
              <w:rPr>
                <w:ins w:id="4756" w:author="Tim Tørnes Pedersen" w:date="2021-11-18T18:02:00Z"/>
              </w:rPr>
            </w:pPr>
            <w:ins w:id="4757" w:author="Tim Tørnes Pedersen" w:date="2021-11-18T18:02:00Z">
              <w:r>
                <w:t>RO</w:t>
              </w:r>
            </w:ins>
          </w:p>
        </w:tc>
        <w:tc>
          <w:tcPr>
            <w:tcW w:w="0" w:type="auto"/>
          </w:tcPr>
          <w:p w14:paraId="251D1B87" w14:textId="77777777" w:rsidR="007D446A" w:rsidRDefault="007D446A" w:rsidP="00EC0359">
            <w:pPr>
              <w:pStyle w:val="Compact"/>
              <w:rPr>
                <w:ins w:id="4758" w:author="Tim Tørnes Pedersen" w:date="2021-11-18T18:02:00Z"/>
              </w:rPr>
            </w:pPr>
            <w:ins w:id="4759" w:author="Tim Tørnes Pedersen" w:date="2021-11-18T18:02:00Z">
              <w:r>
                <w:t>0.0</w:t>
              </w:r>
            </w:ins>
          </w:p>
        </w:tc>
        <w:tc>
          <w:tcPr>
            <w:tcW w:w="0" w:type="auto"/>
          </w:tcPr>
          <w:p w14:paraId="68B5E0E2" w14:textId="77777777" w:rsidR="007D446A" w:rsidRDefault="007D446A" w:rsidP="00EC0359">
            <w:pPr>
              <w:pStyle w:val="Compact"/>
              <w:rPr>
                <w:ins w:id="4760" w:author="Tim Tørnes Pedersen" w:date="2021-11-18T18:02:00Z"/>
              </w:rPr>
            </w:pPr>
            <w:ins w:id="4761" w:author="Tim Tørnes Pedersen" w:date="2021-11-18T18:02:00Z">
              <w:r>
                <w:t>3243.0</w:t>
              </w:r>
            </w:ins>
          </w:p>
        </w:tc>
        <w:tc>
          <w:tcPr>
            <w:tcW w:w="0" w:type="auto"/>
          </w:tcPr>
          <w:p w14:paraId="24812BF3" w14:textId="77777777" w:rsidR="007D446A" w:rsidRDefault="007D446A" w:rsidP="00EC0359">
            <w:pPr>
              <w:pStyle w:val="Compact"/>
              <w:rPr>
                <w:ins w:id="4762" w:author="Tim Tørnes Pedersen" w:date="2021-11-18T18:02:00Z"/>
              </w:rPr>
            </w:pPr>
            <w:ins w:id="4763" w:author="Tim Tørnes Pedersen" w:date="2021-11-18T18:02:00Z">
              <w:r>
                <w:t>870.4</w:t>
              </w:r>
            </w:ins>
          </w:p>
        </w:tc>
        <w:tc>
          <w:tcPr>
            <w:tcW w:w="0" w:type="auto"/>
          </w:tcPr>
          <w:p w14:paraId="0A7FC7B2" w14:textId="77777777" w:rsidR="007D446A" w:rsidRDefault="007D446A" w:rsidP="00EC0359">
            <w:pPr>
              <w:pStyle w:val="Compact"/>
              <w:rPr>
                <w:ins w:id="4764" w:author="Tim Tørnes Pedersen" w:date="2021-11-18T18:02:00Z"/>
              </w:rPr>
            </w:pPr>
            <w:ins w:id="4765" w:author="Tim Tørnes Pedersen" w:date="2021-11-18T18:02:00Z">
              <w:r>
                <w:t>1385.7</w:t>
              </w:r>
            </w:ins>
          </w:p>
        </w:tc>
        <w:tc>
          <w:tcPr>
            <w:tcW w:w="0" w:type="auto"/>
          </w:tcPr>
          <w:p w14:paraId="631CB6E7" w14:textId="77777777" w:rsidR="007D446A" w:rsidRDefault="007D446A" w:rsidP="00EC0359">
            <w:pPr>
              <w:pStyle w:val="Compact"/>
              <w:rPr>
                <w:ins w:id="4766" w:author="Tim Tørnes Pedersen" w:date="2021-11-18T18:02:00Z"/>
              </w:rPr>
            </w:pPr>
            <w:ins w:id="4767" w:author="Tim Tørnes Pedersen" w:date="2021-11-18T18:02:00Z">
              <w:r>
                <w:t>1080.0</w:t>
              </w:r>
            </w:ins>
          </w:p>
        </w:tc>
        <w:tc>
          <w:tcPr>
            <w:tcW w:w="0" w:type="auto"/>
          </w:tcPr>
          <w:p w14:paraId="5FA1A172" w14:textId="77777777" w:rsidR="007D446A" w:rsidRDefault="007D446A" w:rsidP="00EC0359">
            <w:pPr>
              <w:pStyle w:val="Compact"/>
              <w:rPr>
                <w:ins w:id="4768" w:author="Tim Tørnes Pedersen" w:date="2021-11-18T18:02:00Z"/>
              </w:rPr>
            </w:pPr>
            <w:ins w:id="4769" w:author="Tim Tørnes Pedersen" w:date="2021-11-18T18:02:00Z">
              <w:r>
                <w:t>2282.0</w:t>
              </w:r>
            </w:ins>
          </w:p>
        </w:tc>
        <w:tc>
          <w:tcPr>
            <w:tcW w:w="0" w:type="auto"/>
          </w:tcPr>
          <w:p w14:paraId="56BB70F9" w14:textId="77777777" w:rsidR="007D446A" w:rsidRDefault="007D446A" w:rsidP="00EC0359">
            <w:pPr>
              <w:pStyle w:val="Compact"/>
              <w:rPr>
                <w:ins w:id="4770" w:author="Tim Tørnes Pedersen" w:date="2021-11-18T18:02:00Z"/>
              </w:rPr>
            </w:pPr>
            <w:ins w:id="4771" w:author="Tim Tørnes Pedersen" w:date="2021-11-18T18:02:00Z">
              <w:r>
                <w:t>1506.0</w:t>
              </w:r>
            </w:ins>
          </w:p>
        </w:tc>
        <w:tc>
          <w:tcPr>
            <w:tcW w:w="0" w:type="auto"/>
          </w:tcPr>
          <w:p w14:paraId="6FE9E323" w14:textId="77777777" w:rsidR="007D446A" w:rsidRDefault="007D446A" w:rsidP="00EC0359">
            <w:pPr>
              <w:pStyle w:val="Compact"/>
              <w:rPr>
                <w:ins w:id="4772" w:author="Tim Tørnes Pedersen" w:date="2021-11-18T18:02:00Z"/>
              </w:rPr>
            </w:pPr>
            <w:ins w:id="4773" w:author="Tim Tørnes Pedersen" w:date="2021-11-18T18:02:00Z">
              <w:r>
                <w:t>4779.2</w:t>
              </w:r>
            </w:ins>
          </w:p>
        </w:tc>
        <w:tc>
          <w:tcPr>
            <w:tcW w:w="0" w:type="auto"/>
          </w:tcPr>
          <w:p w14:paraId="7ABB9804" w14:textId="77777777" w:rsidR="007D446A" w:rsidRDefault="007D446A" w:rsidP="00EC0359">
            <w:pPr>
              <w:pStyle w:val="Compact"/>
              <w:rPr>
                <w:ins w:id="4774" w:author="Tim Tørnes Pedersen" w:date="2021-11-18T18:02:00Z"/>
              </w:rPr>
            </w:pPr>
            <w:ins w:id="4775" w:author="Tim Tørnes Pedersen" w:date="2021-11-18T18:02:00Z">
              <w:r>
                <w:t>1298.0</w:t>
              </w:r>
            </w:ins>
          </w:p>
        </w:tc>
        <w:tc>
          <w:tcPr>
            <w:tcW w:w="0" w:type="auto"/>
          </w:tcPr>
          <w:p w14:paraId="09C3DDA6" w14:textId="77777777" w:rsidR="007D446A" w:rsidRDefault="007D446A" w:rsidP="00EC0359">
            <w:pPr>
              <w:pStyle w:val="Compact"/>
              <w:rPr>
                <w:ins w:id="4776" w:author="Tim Tørnes Pedersen" w:date="2021-11-18T18:02:00Z"/>
              </w:rPr>
            </w:pPr>
            <w:ins w:id="4777" w:author="Tim Tørnes Pedersen" w:date="2021-11-18T18:02:00Z">
              <w:r>
                <w:t>87.5</w:t>
              </w:r>
            </w:ins>
          </w:p>
        </w:tc>
      </w:tr>
      <w:tr w:rsidR="007D446A" w14:paraId="317B7527" w14:textId="77777777" w:rsidTr="00EC0359">
        <w:trPr>
          <w:ins w:id="4778" w:author="Tim Tørnes Pedersen" w:date="2021-11-18T18:02:00Z"/>
        </w:trPr>
        <w:tc>
          <w:tcPr>
            <w:tcW w:w="0" w:type="auto"/>
          </w:tcPr>
          <w:p w14:paraId="32BA4028" w14:textId="77777777" w:rsidR="007D446A" w:rsidRDefault="007D446A" w:rsidP="00EC0359">
            <w:pPr>
              <w:pStyle w:val="Compact"/>
              <w:rPr>
                <w:ins w:id="4779" w:author="Tim Tørnes Pedersen" w:date="2021-11-18T18:02:00Z"/>
              </w:rPr>
            </w:pPr>
            <w:ins w:id="4780" w:author="Tim Tørnes Pedersen" w:date="2021-11-18T18:02:00Z">
              <w:r>
                <w:t>RS</w:t>
              </w:r>
            </w:ins>
          </w:p>
        </w:tc>
        <w:tc>
          <w:tcPr>
            <w:tcW w:w="0" w:type="auto"/>
          </w:tcPr>
          <w:p w14:paraId="2E3C1E37" w14:textId="77777777" w:rsidR="007D446A" w:rsidRDefault="007D446A" w:rsidP="00EC0359">
            <w:pPr>
              <w:pStyle w:val="Compact"/>
              <w:rPr>
                <w:ins w:id="4781" w:author="Tim Tørnes Pedersen" w:date="2021-11-18T18:02:00Z"/>
              </w:rPr>
            </w:pPr>
            <w:ins w:id="4782" w:author="Tim Tørnes Pedersen" w:date="2021-11-18T18:02:00Z">
              <w:r>
                <w:t>0.0</w:t>
              </w:r>
            </w:ins>
          </w:p>
        </w:tc>
        <w:tc>
          <w:tcPr>
            <w:tcW w:w="0" w:type="auto"/>
          </w:tcPr>
          <w:p w14:paraId="535FFC18" w14:textId="77777777" w:rsidR="007D446A" w:rsidRDefault="007D446A" w:rsidP="00EC0359">
            <w:pPr>
              <w:pStyle w:val="Compact"/>
              <w:rPr>
                <w:ins w:id="4783" w:author="Tim Tørnes Pedersen" w:date="2021-11-18T18:02:00Z"/>
              </w:rPr>
            </w:pPr>
            <w:ins w:id="4784" w:author="Tim Tørnes Pedersen" w:date="2021-11-18T18:02:00Z">
              <w:r>
                <w:t>25.0</w:t>
              </w:r>
            </w:ins>
          </w:p>
        </w:tc>
        <w:tc>
          <w:tcPr>
            <w:tcW w:w="0" w:type="auto"/>
          </w:tcPr>
          <w:p w14:paraId="245715F0" w14:textId="77777777" w:rsidR="007D446A" w:rsidRDefault="007D446A" w:rsidP="00EC0359">
            <w:pPr>
              <w:pStyle w:val="Compact"/>
              <w:rPr>
                <w:ins w:id="4785" w:author="Tim Tørnes Pedersen" w:date="2021-11-18T18:02:00Z"/>
              </w:rPr>
            </w:pPr>
            <w:ins w:id="4786" w:author="Tim Tørnes Pedersen" w:date="2021-11-18T18:02:00Z">
              <w:r>
                <w:t>0.0</w:t>
              </w:r>
            </w:ins>
          </w:p>
        </w:tc>
        <w:tc>
          <w:tcPr>
            <w:tcW w:w="0" w:type="auto"/>
          </w:tcPr>
          <w:p w14:paraId="3BF15D46" w14:textId="77777777" w:rsidR="007D446A" w:rsidRDefault="007D446A" w:rsidP="00EC0359">
            <w:pPr>
              <w:pStyle w:val="Compact"/>
              <w:rPr>
                <w:ins w:id="4787" w:author="Tim Tørnes Pedersen" w:date="2021-11-18T18:02:00Z"/>
              </w:rPr>
            </w:pPr>
            <w:ins w:id="4788" w:author="Tim Tørnes Pedersen" w:date="2021-11-18T18:02:00Z">
              <w:r>
                <w:t>0.0</w:t>
              </w:r>
            </w:ins>
          </w:p>
        </w:tc>
        <w:tc>
          <w:tcPr>
            <w:tcW w:w="0" w:type="auto"/>
          </w:tcPr>
          <w:p w14:paraId="35940C0A" w14:textId="77777777" w:rsidR="007D446A" w:rsidRDefault="007D446A" w:rsidP="00EC0359">
            <w:pPr>
              <w:pStyle w:val="Compact"/>
              <w:rPr>
                <w:ins w:id="4789" w:author="Tim Tørnes Pedersen" w:date="2021-11-18T18:02:00Z"/>
              </w:rPr>
            </w:pPr>
            <w:ins w:id="4790" w:author="Tim Tørnes Pedersen" w:date="2021-11-18T18:02:00Z">
              <w:r>
                <w:t>0.0</w:t>
              </w:r>
            </w:ins>
          </w:p>
        </w:tc>
        <w:tc>
          <w:tcPr>
            <w:tcW w:w="0" w:type="auto"/>
          </w:tcPr>
          <w:p w14:paraId="0B9EABA9" w14:textId="77777777" w:rsidR="007D446A" w:rsidRDefault="007D446A" w:rsidP="00EC0359">
            <w:pPr>
              <w:pStyle w:val="Compact"/>
              <w:rPr>
                <w:ins w:id="4791" w:author="Tim Tørnes Pedersen" w:date="2021-11-18T18:02:00Z"/>
              </w:rPr>
            </w:pPr>
            <w:ins w:id="4792" w:author="Tim Tørnes Pedersen" w:date="2021-11-18T18:02:00Z">
              <w:r>
                <w:t>0.0</w:t>
              </w:r>
            </w:ins>
          </w:p>
        </w:tc>
        <w:tc>
          <w:tcPr>
            <w:tcW w:w="0" w:type="auto"/>
          </w:tcPr>
          <w:p w14:paraId="612C2592" w14:textId="77777777" w:rsidR="007D446A" w:rsidRDefault="007D446A" w:rsidP="00EC0359">
            <w:pPr>
              <w:pStyle w:val="Compact"/>
              <w:rPr>
                <w:ins w:id="4793" w:author="Tim Tørnes Pedersen" w:date="2021-11-18T18:02:00Z"/>
              </w:rPr>
            </w:pPr>
            <w:ins w:id="4794" w:author="Tim Tørnes Pedersen" w:date="2021-11-18T18:02:00Z">
              <w:r>
                <w:t>0.0</w:t>
              </w:r>
            </w:ins>
          </w:p>
        </w:tc>
        <w:tc>
          <w:tcPr>
            <w:tcW w:w="0" w:type="auto"/>
          </w:tcPr>
          <w:p w14:paraId="75AA2E33" w14:textId="77777777" w:rsidR="007D446A" w:rsidRDefault="007D446A" w:rsidP="00EC0359">
            <w:pPr>
              <w:pStyle w:val="Compact"/>
              <w:rPr>
                <w:ins w:id="4795" w:author="Tim Tørnes Pedersen" w:date="2021-11-18T18:02:00Z"/>
              </w:rPr>
            </w:pPr>
            <w:ins w:id="4796" w:author="Tim Tørnes Pedersen" w:date="2021-11-18T18:02:00Z">
              <w:r>
                <w:t>0.0</w:t>
              </w:r>
            </w:ins>
          </w:p>
        </w:tc>
        <w:tc>
          <w:tcPr>
            <w:tcW w:w="0" w:type="auto"/>
          </w:tcPr>
          <w:p w14:paraId="1CBB4467" w14:textId="77777777" w:rsidR="007D446A" w:rsidRDefault="007D446A" w:rsidP="00EC0359">
            <w:pPr>
              <w:pStyle w:val="Compact"/>
              <w:rPr>
                <w:ins w:id="4797" w:author="Tim Tørnes Pedersen" w:date="2021-11-18T18:02:00Z"/>
              </w:rPr>
            </w:pPr>
            <w:ins w:id="4798" w:author="Tim Tørnes Pedersen" w:date="2021-11-18T18:02:00Z">
              <w:r>
                <w:t>0.0</w:t>
              </w:r>
            </w:ins>
          </w:p>
        </w:tc>
        <w:tc>
          <w:tcPr>
            <w:tcW w:w="0" w:type="auto"/>
          </w:tcPr>
          <w:p w14:paraId="573BF038" w14:textId="77777777" w:rsidR="007D446A" w:rsidRDefault="007D446A" w:rsidP="00EC0359">
            <w:pPr>
              <w:pStyle w:val="Compact"/>
              <w:rPr>
                <w:ins w:id="4799" w:author="Tim Tørnes Pedersen" w:date="2021-11-18T18:02:00Z"/>
              </w:rPr>
            </w:pPr>
            <w:ins w:id="4800" w:author="Tim Tørnes Pedersen" w:date="2021-11-18T18:02:00Z">
              <w:r>
                <w:t>0.0</w:t>
              </w:r>
            </w:ins>
          </w:p>
        </w:tc>
      </w:tr>
      <w:tr w:rsidR="007D446A" w14:paraId="19ACB355" w14:textId="77777777" w:rsidTr="00EC0359">
        <w:trPr>
          <w:ins w:id="4801" w:author="Tim Tørnes Pedersen" w:date="2021-11-18T18:02:00Z"/>
        </w:trPr>
        <w:tc>
          <w:tcPr>
            <w:tcW w:w="0" w:type="auto"/>
          </w:tcPr>
          <w:p w14:paraId="684A26B7" w14:textId="77777777" w:rsidR="007D446A" w:rsidRDefault="007D446A" w:rsidP="00EC0359">
            <w:pPr>
              <w:pStyle w:val="Compact"/>
              <w:rPr>
                <w:ins w:id="4802" w:author="Tim Tørnes Pedersen" w:date="2021-11-18T18:02:00Z"/>
              </w:rPr>
            </w:pPr>
            <w:ins w:id="4803" w:author="Tim Tørnes Pedersen" w:date="2021-11-18T18:02:00Z">
              <w:r>
                <w:t>SE</w:t>
              </w:r>
            </w:ins>
          </w:p>
        </w:tc>
        <w:tc>
          <w:tcPr>
            <w:tcW w:w="0" w:type="auto"/>
          </w:tcPr>
          <w:p w14:paraId="7FBC3A9B" w14:textId="77777777" w:rsidR="007D446A" w:rsidRDefault="007D446A" w:rsidP="00EC0359">
            <w:pPr>
              <w:pStyle w:val="Compact"/>
              <w:rPr>
                <w:ins w:id="4804" w:author="Tim Tørnes Pedersen" w:date="2021-11-18T18:02:00Z"/>
              </w:rPr>
            </w:pPr>
            <w:ins w:id="4805" w:author="Tim Tørnes Pedersen" w:date="2021-11-18T18:02:00Z">
              <w:r>
                <w:t>204.0</w:t>
              </w:r>
            </w:ins>
          </w:p>
        </w:tc>
        <w:tc>
          <w:tcPr>
            <w:tcW w:w="0" w:type="auto"/>
          </w:tcPr>
          <w:p w14:paraId="73213D5F" w14:textId="77777777" w:rsidR="007D446A" w:rsidRDefault="007D446A" w:rsidP="00EC0359">
            <w:pPr>
              <w:pStyle w:val="Compact"/>
              <w:rPr>
                <w:ins w:id="4806" w:author="Tim Tørnes Pedersen" w:date="2021-11-18T18:02:00Z"/>
              </w:rPr>
            </w:pPr>
            <w:ins w:id="4807" w:author="Tim Tørnes Pedersen" w:date="2021-11-18T18:02:00Z">
              <w:r>
                <w:t>7097.0</w:t>
              </w:r>
            </w:ins>
          </w:p>
        </w:tc>
        <w:tc>
          <w:tcPr>
            <w:tcW w:w="0" w:type="auto"/>
          </w:tcPr>
          <w:p w14:paraId="5D3C6976" w14:textId="77777777" w:rsidR="007D446A" w:rsidRDefault="007D446A" w:rsidP="00EC0359">
            <w:pPr>
              <w:pStyle w:val="Compact"/>
              <w:rPr>
                <w:ins w:id="4808" w:author="Tim Tørnes Pedersen" w:date="2021-11-18T18:02:00Z"/>
              </w:rPr>
            </w:pPr>
            <w:ins w:id="4809" w:author="Tim Tørnes Pedersen" w:date="2021-11-18T18:02:00Z">
              <w:r>
                <w:t>1955.9</w:t>
              </w:r>
            </w:ins>
          </w:p>
        </w:tc>
        <w:tc>
          <w:tcPr>
            <w:tcW w:w="0" w:type="auto"/>
          </w:tcPr>
          <w:p w14:paraId="71A6A8C2" w14:textId="77777777" w:rsidR="007D446A" w:rsidRDefault="007D446A" w:rsidP="00EC0359">
            <w:pPr>
              <w:pStyle w:val="Compact"/>
              <w:rPr>
                <w:ins w:id="4810" w:author="Tim Tørnes Pedersen" w:date="2021-11-18T18:02:00Z"/>
              </w:rPr>
            </w:pPr>
            <w:ins w:id="4811" w:author="Tim Tørnes Pedersen" w:date="2021-11-18T18:02:00Z">
              <w:r>
                <w:t>481.0</w:t>
              </w:r>
            </w:ins>
          </w:p>
        </w:tc>
        <w:tc>
          <w:tcPr>
            <w:tcW w:w="0" w:type="auto"/>
          </w:tcPr>
          <w:p w14:paraId="21A512F7" w14:textId="77777777" w:rsidR="007D446A" w:rsidRDefault="007D446A" w:rsidP="00EC0359">
            <w:pPr>
              <w:pStyle w:val="Compact"/>
              <w:rPr>
                <w:ins w:id="4812" w:author="Tim Tørnes Pedersen" w:date="2021-11-18T18:02:00Z"/>
              </w:rPr>
            </w:pPr>
            <w:ins w:id="4813" w:author="Tim Tørnes Pedersen" w:date="2021-11-18T18:02:00Z">
              <w:r>
                <w:t>708.0</w:t>
              </w:r>
            </w:ins>
          </w:p>
        </w:tc>
        <w:tc>
          <w:tcPr>
            <w:tcW w:w="0" w:type="auto"/>
          </w:tcPr>
          <w:p w14:paraId="54D54434" w14:textId="77777777" w:rsidR="007D446A" w:rsidRDefault="007D446A" w:rsidP="00EC0359">
            <w:pPr>
              <w:pStyle w:val="Compact"/>
              <w:rPr>
                <w:ins w:id="4814" w:author="Tim Tørnes Pedersen" w:date="2021-11-18T18:02:00Z"/>
              </w:rPr>
            </w:pPr>
            <w:ins w:id="4815" w:author="Tim Tørnes Pedersen" w:date="2021-11-18T18:02:00Z">
              <w:r>
                <w:t>0.0</w:t>
              </w:r>
            </w:ins>
          </w:p>
        </w:tc>
        <w:tc>
          <w:tcPr>
            <w:tcW w:w="0" w:type="auto"/>
          </w:tcPr>
          <w:p w14:paraId="14A65AC1" w14:textId="77777777" w:rsidR="007D446A" w:rsidRDefault="007D446A" w:rsidP="00EC0359">
            <w:pPr>
              <w:pStyle w:val="Compact"/>
              <w:rPr>
                <w:ins w:id="4816" w:author="Tim Tørnes Pedersen" w:date="2021-11-18T18:02:00Z"/>
              </w:rPr>
            </w:pPr>
            <w:ins w:id="4817" w:author="Tim Tørnes Pedersen" w:date="2021-11-18T18:02:00Z">
              <w:r>
                <w:t>130.0</w:t>
              </w:r>
            </w:ins>
          </w:p>
        </w:tc>
        <w:tc>
          <w:tcPr>
            <w:tcW w:w="0" w:type="auto"/>
          </w:tcPr>
          <w:p w14:paraId="4CF46C1D" w14:textId="77777777" w:rsidR="007D446A" w:rsidRDefault="007D446A" w:rsidP="00EC0359">
            <w:pPr>
              <w:pStyle w:val="Compact"/>
              <w:rPr>
                <w:ins w:id="4818" w:author="Tim Tørnes Pedersen" w:date="2021-11-18T18:02:00Z"/>
              </w:rPr>
            </w:pPr>
            <w:ins w:id="4819" w:author="Tim Tørnes Pedersen" w:date="2021-11-18T18:02:00Z">
              <w:r>
                <w:t>0.0</w:t>
              </w:r>
            </w:ins>
          </w:p>
        </w:tc>
        <w:tc>
          <w:tcPr>
            <w:tcW w:w="0" w:type="auto"/>
          </w:tcPr>
          <w:p w14:paraId="57E471BF" w14:textId="77777777" w:rsidR="007D446A" w:rsidRDefault="007D446A" w:rsidP="00EC0359">
            <w:pPr>
              <w:pStyle w:val="Compact"/>
              <w:rPr>
                <w:ins w:id="4820" w:author="Tim Tørnes Pedersen" w:date="2021-11-18T18:02:00Z"/>
              </w:rPr>
            </w:pPr>
            <w:ins w:id="4821" w:author="Tim Tørnes Pedersen" w:date="2021-11-18T18:02:00Z">
              <w:r>
                <w:t>9532.0</w:t>
              </w:r>
            </w:ins>
          </w:p>
        </w:tc>
        <w:tc>
          <w:tcPr>
            <w:tcW w:w="0" w:type="auto"/>
          </w:tcPr>
          <w:p w14:paraId="71EC84B9" w14:textId="77777777" w:rsidR="007D446A" w:rsidRDefault="007D446A" w:rsidP="00EC0359">
            <w:pPr>
              <w:pStyle w:val="Compact"/>
              <w:rPr>
                <w:ins w:id="4822" w:author="Tim Tørnes Pedersen" w:date="2021-11-18T18:02:00Z"/>
              </w:rPr>
            </w:pPr>
            <w:ins w:id="4823" w:author="Tim Tørnes Pedersen" w:date="2021-11-18T18:02:00Z">
              <w:r>
                <w:t>2135.0</w:t>
              </w:r>
            </w:ins>
          </w:p>
        </w:tc>
      </w:tr>
      <w:tr w:rsidR="007D446A" w14:paraId="6C43FFF5" w14:textId="77777777" w:rsidTr="00EC0359">
        <w:trPr>
          <w:ins w:id="4824" w:author="Tim Tørnes Pedersen" w:date="2021-11-18T18:02:00Z"/>
        </w:trPr>
        <w:tc>
          <w:tcPr>
            <w:tcW w:w="0" w:type="auto"/>
          </w:tcPr>
          <w:p w14:paraId="11687CC1" w14:textId="77777777" w:rsidR="007D446A" w:rsidRDefault="007D446A" w:rsidP="00EC0359">
            <w:pPr>
              <w:pStyle w:val="Compact"/>
              <w:rPr>
                <w:ins w:id="4825" w:author="Tim Tørnes Pedersen" w:date="2021-11-18T18:02:00Z"/>
              </w:rPr>
            </w:pPr>
            <w:ins w:id="4826" w:author="Tim Tørnes Pedersen" w:date="2021-11-18T18:02:00Z">
              <w:r>
                <w:t>SI</w:t>
              </w:r>
            </w:ins>
          </w:p>
        </w:tc>
        <w:tc>
          <w:tcPr>
            <w:tcW w:w="0" w:type="auto"/>
          </w:tcPr>
          <w:p w14:paraId="7086A66B" w14:textId="77777777" w:rsidR="007D446A" w:rsidRDefault="007D446A" w:rsidP="00EC0359">
            <w:pPr>
              <w:pStyle w:val="Compact"/>
              <w:rPr>
                <w:ins w:id="4827" w:author="Tim Tørnes Pedersen" w:date="2021-11-18T18:02:00Z"/>
              </w:rPr>
            </w:pPr>
            <w:ins w:id="4828" w:author="Tim Tørnes Pedersen" w:date="2021-11-18T18:02:00Z">
              <w:r>
                <w:t>0.0</w:t>
              </w:r>
            </w:ins>
          </w:p>
        </w:tc>
        <w:tc>
          <w:tcPr>
            <w:tcW w:w="0" w:type="auto"/>
          </w:tcPr>
          <w:p w14:paraId="78AB3A73" w14:textId="77777777" w:rsidR="007D446A" w:rsidRDefault="007D446A" w:rsidP="00EC0359">
            <w:pPr>
              <w:pStyle w:val="Compact"/>
              <w:rPr>
                <w:ins w:id="4829" w:author="Tim Tørnes Pedersen" w:date="2021-11-18T18:02:00Z"/>
              </w:rPr>
            </w:pPr>
            <w:ins w:id="4830" w:author="Tim Tørnes Pedersen" w:date="2021-11-18T18:02:00Z">
              <w:r>
                <w:t>0.0</w:t>
              </w:r>
            </w:ins>
          </w:p>
        </w:tc>
        <w:tc>
          <w:tcPr>
            <w:tcW w:w="0" w:type="auto"/>
          </w:tcPr>
          <w:p w14:paraId="5BEE370D" w14:textId="77777777" w:rsidR="007D446A" w:rsidRDefault="007D446A" w:rsidP="00EC0359">
            <w:pPr>
              <w:pStyle w:val="Compact"/>
              <w:rPr>
                <w:ins w:id="4831" w:author="Tim Tørnes Pedersen" w:date="2021-11-18T18:02:00Z"/>
              </w:rPr>
            </w:pPr>
            <w:ins w:id="4832" w:author="Tim Tørnes Pedersen" w:date="2021-11-18T18:02:00Z">
              <w:r>
                <w:t>861.3</w:t>
              </w:r>
            </w:ins>
          </w:p>
        </w:tc>
        <w:tc>
          <w:tcPr>
            <w:tcW w:w="0" w:type="auto"/>
          </w:tcPr>
          <w:p w14:paraId="5CC2CF81" w14:textId="77777777" w:rsidR="007D446A" w:rsidRDefault="007D446A" w:rsidP="00EC0359">
            <w:pPr>
              <w:pStyle w:val="Compact"/>
              <w:rPr>
                <w:ins w:id="4833" w:author="Tim Tørnes Pedersen" w:date="2021-11-18T18:02:00Z"/>
              </w:rPr>
            </w:pPr>
            <w:ins w:id="4834" w:author="Tim Tørnes Pedersen" w:date="2021-11-18T18:02:00Z">
              <w:r>
                <w:t>251.8</w:t>
              </w:r>
            </w:ins>
          </w:p>
        </w:tc>
        <w:tc>
          <w:tcPr>
            <w:tcW w:w="0" w:type="auto"/>
          </w:tcPr>
          <w:p w14:paraId="389F6347" w14:textId="77777777" w:rsidR="007D446A" w:rsidRDefault="007D446A" w:rsidP="00EC0359">
            <w:pPr>
              <w:pStyle w:val="Compact"/>
              <w:rPr>
                <w:ins w:id="4835" w:author="Tim Tørnes Pedersen" w:date="2021-11-18T18:02:00Z"/>
              </w:rPr>
            </w:pPr>
            <w:ins w:id="4836" w:author="Tim Tørnes Pedersen" w:date="2021-11-18T18:02:00Z">
              <w:r>
                <w:t>832.0</w:t>
              </w:r>
            </w:ins>
          </w:p>
        </w:tc>
        <w:tc>
          <w:tcPr>
            <w:tcW w:w="0" w:type="auto"/>
          </w:tcPr>
          <w:p w14:paraId="55B06558" w14:textId="77777777" w:rsidR="007D446A" w:rsidRDefault="007D446A" w:rsidP="00EC0359">
            <w:pPr>
              <w:pStyle w:val="Compact"/>
              <w:rPr>
                <w:ins w:id="4837" w:author="Tim Tørnes Pedersen" w:date="2021-11-18T18:02:00Z"/>
              </w:rPr>
            </w:pPr>
            <w:ins w:id="4838" w:author="Tim Tørnes Pedersen" w:date="2021-11-18T18:02:00Z">
              <w:r>
                <w:t>449.0</w:t>
              </w:r>
            </w:ins>
          </w:p>
        </w:tc>
        <w:tc>
          <w:tcPr>
            <w:tcW w:w="0" w:type="auto"/>
          </w:tcPr>
          <w:p w14:paraId="6B2CD6E7" w14:textId="77777777" w:rsidR="007D446A" w:rsidRDefault="007D446A" w:rsidP="00EC0359">
            <w:pPr>
              <w:pStyle w:val="Compact"/>
              <w:rPr>
                <w:ins w:id="4839" w:author="Tim Tørnes Pedersen" w:date="2021-11-18T18:02:00Z"/>
              </w:rPr>
            </w:pPr>
            <w:ins w:id="4840" w:author="Tim Tørnes Pedersen" w:date="2021-11-18T18:02:00Z">
              <w:r>
                <w:t>246.0</w:t>
              </w:r>
            </w:ins>
          </w:p>
        </w:tc>
        <w:tc>
          <w:tcPr>
            <w:tcW w:w="0" w:type="auto"/>
          </w:tcPr>
          <w:p w14:paraId="323D5860" w14:textId="77777777" w:rsidR="007D446A" w:rsidRDefault="007D446A" w:rsidP="00EC0359">
            <w:pPr>
              <w:pStyle w:val="Compact"/>
              <w:rPr>
                <w:ins w:id="4841" w:author="Tim Tørnes Pedersen" w:date="2021-11-18T18:02:00Z"/>
              </w:rPr>
            </w:pPr>
            <w:ins w:id="4842" w:author="Tim Tørnes Pedersen" w:date="2021-11-18T18:02:00Z">
              <w:r>
                <w:t>944.0</w:t>
              </w:r>
            </w:ins>
          </w:p>
        </w:tc>
        <w:tc>
          <w:tcPr>
            <w:tcW w:w="0" w:type="auto"/>
          </w:tcPr>
          <w:p w14:paraId="76742979" w14:textId="77777777" w:rsidR="007D446A" w:rsidRDefault="007D446A" w:rsidP="00EC0359">
            <w:pPr>
              <w:pStyle w:val="Compact"/>
              <w:rPr>
                <w:ins w:id="4843" w:author="Tim Tørnes Pedersen" w:date="2021-11-18T18:02:00Z"/>
              </w:rPr>
            </w:pPr>
            <w:ins w:id="4844" w:author="Tim Tørnes Pedersen" w:date="2021-11-18T18:02:00Z">
              <w:r>
                <w:t>727.0</w:t>
              </w:r>
            </w:ins>
          </w:p>
        </w:tc>
        <w:tc>
          <w:tcPr>
            <w:tcW w:w="0" w:type="auto"/>
          </w:tcPr>
          <w:p w14:paraId="6167F58D" w14:textId="77777777" w:rsidR="007D446A" w:rsidRDefault="007D446A" w:rsidP="00EC0359">
            <w:pPr>
              <w:pStyle w:val="Compact"/>
              <w:rPr>
                <w:ins w:id="4845" w:author="Tim Tørnes Pedersen" w:date="2021-11-18T18:02:00Z"/>
              </w:rPr>
            </w:pPr>
            <w:ins w:id="4846" w:author="Tim Tørnes Pedersen" w:date="2021-11-18T18:02:00Z">
              <w:r>
                <w:t>143.6</w:t>
              </w:r>
            </w:ins>
          </w:p>
        </w:tc>
      </w:tr>
      <w:tr w:rsidR="007D446A" w14:paraId="714E1855" w14:textId="77777777" w:rsidTr="00EC0359">
        <w:trPr>
          <w:ins w:id="4847" w:author="Tim Tørnes Pedersen" w:date="2021-11-18T18:02:00Z"/>
        </w:trPr>
        <w:tc>
          <w:tcPr>
            <w:tcW w:w="0" w:type="auto"/>
          </w:tcPr>
          <w:p w14:paraId="07BF3CC3" w14:textId="77777777" w:rsidR="007D446A" w:rsidRDefault="007D446A" w:rsidP="00EC0359">
            <w:pPr>
              <w:pStyle w:val="Compact"/>
              <w:rPr>
                <w:ins w:id="4848" w:author="Tim Tørnes Pedersen" w:date="2021-11-18T18:02:00Z"/>
              </w:rPr>
            </w:pPr>
            <w:ins w:id="4849" w:author="Tim Tørnes Pedersen" w:date="2021-11-18T18:02:00Z">
              <w:r>
                <w:t>SK</w:t>
              </w:r>
            </w:ins>
          </w:p>
        </w:tc>
        <w:tc>
          <w:tcPr>
            <w:tcW w:w="0" w:type="auto"/>
          </w:tcPr>
          <w:p w14:paraId="4E8AC7E6" w14:textId="77777777" w:rsidR="007D446A" w:rsidRDefault="007D446A" w:rsidP="00EC0359">
            <w:pPr>
              <w:pStyle w:val="Compact"/>
              <w:rPr>
                <w:ins w:id="4850" w:author="Tim Tørnes Pedersen" w:date="2021-11-18T18:02:00Z"/>
              </w:rPr>
            </w:pPr>
            <w:ins w:id="4851" w:author="Tim Tørnes Pedersen" w:date="2021-11-18T18:02:00Z">
              <w:r>
                <w:t>0.0</w:t>
              </w:r>
            </w:ins>
          </w:p>
        </w:tc>
        <w:tc>
          <w:tcPr>
            <w:tcW w:w="0" w:type="auto"/>
          </w:tcPr>
          <w:p w14:paraId="3D23B233" w14:textId="77777777" w:rsidR="007D446A" w:rsidRDefault="007D446A" w:rsidP="00EC0359">
            <w:pPr>
              <w:pStyle w:val="Compact"/>
              <w:rPr>
                <w:ins w:id="4852" w:author="Tim Tørnes Pedersen" w:date="2021-11-18T18:02:00Z"/>
              </w:rPr>
            </w:pPr>
            <w:ins w:id="4853" w:author="Tim Tørnes Pedersen" w:date="2021-11-18T18:02:00Z">
              <w:r>
                <w:t>0.0</w:t>
              </w:r>
            </w:ins>
          </w:p>
        </w:tc>
        <w:tc>
          <w:tcPr>
            <w:tcW w:w="0" w:type="auto"/>
          </w:tcPr>
          <w:p w14:paraId="1D781ABB" w14:textId="77777777" w:rsidR="007D446A" w:rsidRDefault="007D446A" w:rsidP="00EC0359">
            <w:pPr>
              <w:pStyle w:val="Compact"/>
              <w:rPr>
                <w:ins w:id="4854" w:author="Tim Tørnes Pedersen" w:date="2021-11-18T18:02:00Z"/>
              </w:rPr>
            </w:pPr>
            <w:ins w:id="4855" w:author="Tim Tørnes Pedersen" w:date="2021-11-18T18:02:00Z">
              <w:r>
                <w:t>641.3</w:t>
              </w:r>
            </w:ins>
          </w:p>
        </w:tc>
        <w:tc>
          <w:tcPr>
            <w:tcW w:w="0" w:type="auto"/>
          </w:tcPr>
          <w:p w14:paraId="23A6475C" w14:textId="77777777" w:rsidR="007D446A" w:rsidRDefault="007D446A" w:rsidP="00EC0359">
            <w:pPr>
              <w:pStyle w:val="Compact"/>
              <w:rPr>
                <w:ins w:id="4856" w:author="Tim Tørnes Pedersen" w:date="2021-11-18T18:02:00Z"/>
              </w:rPr>
            </w:pPr>
            <w:ins w:id="4857" w:author="Tim Tørnes Pedersen" w:date="2021-11-18T18:02:00Z">
              <w:r>
                <w:t>533.0</w:t>
              </w:r>
            </w:ins>
          </w:p>
        </w:tc>
        <w:tc>
          <w:tcPr>
            <w:tcW w:w="0" w:type="auto"/>
          </w:tcPr>
          <w:p w14:paraId="3D0C5C94" w14:textId="77777777" w:rsidR="007D446A" w:rsidRDefault="007D446A" w:rsidP="00EC0359">
            <w:pPr>
              <w:pStyle w:val="Compact"/>
              <w:rPr>
                <w:ins w:id="4858" w:author="Tim Tørnes Pedersen" w:date="2021-11-18T18:02:00Z"/>
              </w:rPr>
            </w:pPr>
            <w:ins w:id="4859" w:author="Tim Tørnes Pedersen" w:date="2021-11-18T18:02:00Z">
              <w:r>
                <w:t>648.0</w:t>
              </w:r>
            </w:ins>
          </w:p>
        </w:tc>
        <w:tc>
          <w:tcPr>
            <w:tcW w:w="0" w:type="auto"/>
          </w:tcPr>
          <w:p w14:paraId="1E487089" w14:textId="77777777" w:rsidR="007D446A" w:rsidRDefault="007D446A" w:rsidP="00EC0359">
            <w:pPr>
              <w:pStyle w:val="Compact"/>
              <w:rPr>
                <w:ins w:id="4860" w:author="Tim Tørnes Pedersen" w:date="2021-11-18T18:02:00Z"/>
              </w:rPr>
            </w:pPr>
            <w:ins w:id="4861" w:author="Tim Tørnes Pedersen" w:date="2021-11-18T18:02:00Z">
              <w:r>
                <w:t>0.0</w:t>
              </w:r>
            </w:ins>
          </w:p>
        </w:tc>
        <w:tc>
          <w:tcPr>
            <w:tcW w:w="0" w:type="auto"/>
          </w:tcPr>
          <w:p w14:paraId="5C11F848" w14:textId="77777777" w:rsidR="007D446A" w:rsidRDefault="007D446A" w:rsidP="00EC0359">
            <w:pPr>
              <w:pStyle w:val="Compact"/>
              <w:rPr>
                <w:ins w:id="4862" w:author="Tim Tørnes Pedersen" w:date="2021-11-18T18:02:00Z"/>
              </w:rPr>
            </w:pPr>
            <w:ins w:id="4863" w:author="Tim Tørnes Pedersen" w:date="2021-11-18T18:02:00Z">
              <w:r>
                <w:t>440.0</w:t>
              </w:r>
            </w:ins>
          </w:p>
        </w:tc>
        <w:tc>
          <w:tcPr>
            <w:tcW w:w="0" w:type="auto"/>
          </w:tcPr>
          <w:p w14:paraId="386ECB0F" w14:textId="77777777" w:rsidR="007D446A" w:rsidRDefault="007D446A" w:rsidP="00EC0359">
            <w:pPr>
              <w:pStyle w:val="Compact"/>
              <w:rPr>
                <w:ins w:id="4864" w:author="Tim Tørnes Pedersen" w:date="2021-11-18T18:02:00Z"/>
              </w:rPr>
            </w:pPr>
            <w:ins w:id="4865" w:author="Tim Tørnes Pedersen" w:date="2021-11-18T18:02:00Z">
              <w:r>
                <w:t>486.0</w:t>
              </w:r>
            </w:ins>
          </w:p>
        </w:tc>
        <w:tc>
          <w:tcPr>
            <w:tcW w:w="0" w:type="auto"/>
          </w:tcPr>
          <w:p w14:paraId="0D70BD51" w14:textId="77777777" w:rsidR="007D446A" w:rsidRDefault="007D446A" w:rsidP="00EC0359">
            <w:pPr>
              <w:pStyle w:val="Compact"/>
              <w:rPr>
                <w:ins w:id="4866" w:author="Tim Tørnes Pedersen" w:date="2021-11-18T18:02:00Z"/>
              </w:rPr>
            </w:pPr>
            <w:ins w:id="4867" w:author="Tim Tørnes Pedersen" w:date="2021-11-18T18:02:00Z">
              <w:r>
                <w:t>1940.0</w:t>
              </w:r>
            </w:ins>
          </w:p>
        </w:tc>
        <w:tc>
          <w:tcPr>
            <w:tcW w:w="0" w:type="auto"/>
          </w:tcPr>
          <w:p w14:paraId="391B8F1D" w14:textId="77777777" w:rsidR="007D446A" w:rsidRDefault="007D446A" w:rsidP="00EC0359">
            <w:pPr>
              <w:pStyle w:val="Compact"/>
              <w:rPr>
                <w:ins w:id="4868" w:author="Tim Tørnes Pedersen" w:date="2021-11-18T18:02:00Z"/>
              </w:rPr>
            </w:pPr>
            <w:ins w:id="4869" w:author="Tim Tørnes Pedersen" w:date="2021-11-18T18:02:00Z">
              <w:r>
                <w:t>0.0</w:t>
              </w:r>
            </w:ins>
          </w:p>
        </w:tc>
      </w:tr>
    </w:tbl>
    <w:p w14:paraId="5C087C0C" w14:textId="77777777" w:rsidR="007D446A" w:rsidRDefault="007D446A" w:rsidP="007D446A">
      <w:pPr>
        <w:pStyle w:val="BodyText"/>
        <w:rPr>
          <w:ins w:id="4870" w:author="Tim Tørnes Pedersen" w:date="2021-11-18T18:02:00Z"/>
        </w:rPr>
      </w:pPr>
      <w:ins w:id="4871" w:author="Tim Tørnes Pedersen" w:date="2021-11-18T18:02:00Z">
        <w:r>
          <w:rPr>
            <w:noProof/>
          </w:rPr>
          <w:lastRenderedPageBreak/>
          <w:drawing>
            <wp:inline distT="0" distB="0" distL="0" distR="0" wp14:anchorId="6EF6356D" wp14:editId="766C77A0">
              <wp:extent cx="5334000" cy="2424545"/>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allocation_scenarios.jpeg"/>
                      <pic:cNvPicPr>
                        <a:picLocks noChangeAspect="1" noChangeArrowheads="1"/>
                      </pic:cNvPicPr>
                    </pic:nvPicPr>
                    <pic:blipFill>
                      <a:blip r:embed="rId28"/>
                      <a:stretch>
                        <a:fillRect/>
                      </a:stretch>
                    </pic:blipFill>
                    <pic:spPr bwMode="auto">
                      <a:xfrm>
                        <a:off x="0" y="0"/>
                        <a:ext cx="5334000" cy="2424545"/>
                      </a:xfrm>
                      <a:prstGeom prst="rect">
                        <a:avLst/>
                      </a:prstGeom>
                      <a:noFill/>
                      <a:ln w="9525">
                        <a:noFill/>
                        <a:headEnd/>
                        <a:tailEnd/>
                      </a:ln>
                    </pic:spPr>
                  </pic:pic>
                </a:graphicData>
              </a:graphic>
            </wp:inline>
          </w:drawing>
        </w:r>
      </w:ins>
    </w:p>
    <w:p w14:paraId="4C8BCC46" w14:textId="77777777" w:rsidR="007D446A" w:rsidRDefault="007D446A" w:rsidP="007D446A">
      <w:pPr>
        <w:pStyle w:val="Heading2"/>
        <w:rPr>
          <w:ins w:id="4872" w:author="Tim Tørnes Pedersen" w:date="2021-11-18T18:02:00Z"/>
        </w:rPr>
      </w:pPr>
      <w:ins w:id="4873" w:author="Tim Tørnes Pedersen" w:date="2021-11-18T18:02:00Z">
        <w:r>
          <w:t>Scenarios with equal realised emissions</w:t>
        </w:r>
      </w:ins>
    </w:p>
    <w:p w14:paraId="2A287332" w14:textId="77777777" w:rsidR="007D446A" w:rsidRDefault="007D446A" w:rsidP="007D446A">
      <w:pPr>
        <w:pStyle w:val="FirstParagraph"/>
        <w:rPr>
          <w:ins w:id="4874" w:author="Tim Tørnes Pedersen" w:date="2021-11-18T18:02:00Z"/>
        </w:rPr>
      </w:pPr>
      <w:ins w:id="4875" w:author="Tim Tørnes Pedersen" w:date="2021-11-18T18:02:00Z">
        <w:r>
          <w:t xml:space="preserve">In this work a decision was made to compare scenarios (see Table </w:t>
        </w:r>
        <w:r>
          <w:fldChar w:fldCharType="begin"/>
        </w:r>
        <w:r>
          <w:instrText xml:space="preserve"> HYPERLINK \l "tab:scenarios" \h </w:instrText>
        </w:r>
        <w:r>
          <w:fldChar w:fldCharType="separate"/>
        </w:r>
        <w:r>
          <w:rPr>
            <w:rStyle w:val="Hyperlink"/>
          </w:rPr>
          <w:t>[tab:scenarios]</w:t>
        </w:r>
        <w:r>
          <w:rPr>
            <w:rStyle w:val="Hyperlink"/>
          </w:rPr>
          <w:fldChar w:fldCharType="end"/>
        </w:r>
        <w:r>
          <w:t>) that assign CO</w:t>
        </w:r>
      </w:ins>
      <m:oMath>
        <m:sSub>
          <m:sSubPr>
            <m:ctrlPr>
              <w:ins w:id="4876" w:author="Tim Tørnes Pedersen" w:date="2021-11-18T18:02:00Z">
                <w:rPr>
                  <w:rFonts w:ascii="Cambria Math" w:hAnsi="Cambria Math"/>
                </w:rPr>
              </w:ins>
            </m:ctrlPr>
          </m:sSubPr>
          <m:e>
            <m:r>
              <w:ins w:id="4877" w:author="Tim Tørnes Pedersen" w:date="2021-11-18T18:02:00Z">
                <w:rPr>
                  <w:rFonts w:ascii="Cambria Math" w:hAnsi="Cambria Math"/>
                </w:rPr>
                <m:t>​</m:t>
              </w:ins>
            </m:r>
          </m:e>
          <m:sub>
            <m:r>
              <w:ins w:id="4878" w:author="Tim Tørnes Pedersen" w:date="2021-11-18T18:02:00Z">
                <w:rPr>
                  <w:rFonts w:ascii="Cambria Math" w:hAnsi="Cambria Math"/>
                </w:rPr>
                <m:t>2</m:t>
              </w:ins>
            </m:r>
          </m:sub>
        </m:sSub>
      </m:oMath>
      <w:ins w:id="4879" w:author="Tim Tørnes Pedersen" w:date="2021-11-18T18:02:00Z">
        <w:r>
          <w:t xml:space="preserve"> targets summing up to the same total CO</w:t>
        </w:r>
      </w:ins>
      <m:oMath>
        <m:sSub>
          <m:sSubPr>
            <m:ctrlPr>
              <w:ins w:id="4880" w:author="Tim Tørnes Pedersen" w:date="2021-11-18T18:02:00Z">
                <w:rPr>
                  <w:rFonts w:ascii="Cambria Math" w:hAnsi="Cambria Math"/>
                </w:rPr>
              </w:ins>
            </m:ctrlPr>
          </m:sSubPr>
          <m:e>
            <m:r>
              <w:ins w:id="4881" w:author="Tim Tørnes Pedersen" w:date="2021-11-18T18:02:00Z">
                <w:rPr>
                  <w:rFonts w:ascii="Cambria Math" w:hAnsi="Cambria Math"/>
                </w:rPr>
                <m:t>​</m:t>
              </w:ins>
            </m:r>
          </m:e>
          <m:sub>
            <m:r>
              <w:ins w:id="4882" w:author="Tim Tørnes Pedersen" w:date="2021-11-18T18:02:00Z">
                <w:rPr>
                  <w:rFonts w:ascii="Cambria Math" w:hAnsi="Cambria Math"/>
                </w:rPr>
                <m:t>2</m:t>
              </w:ins>
            </m:r>
          </m:sub>
        </m:sSub>
      </m:oMath>
      <w:ins w:id="4883" w:author="Tim Tørnes Pedersen" w:date="2021-11-18T18:02:00Z">
        <w:r>
          <w:t xml:space="preserve"> budget. The CO</w:t>
        </w:r>
      </w:ins>
      <m:oMath>
        <m:sSub>
          <m:sSubPr>
            <m:ctrlPr>
              <w:ins w:id="4884" w:author="Tim Tørnes Pedersen" w:date="2021-11-18T18:02:00Z">
                <w:rPr>
                  <w:rFonts w:ascii="Cambria Math" w:hAnsi="Cambria Math"/>
                </w:rPr>
              </w:ins>
            </m:ctrlPr>
          </m:sSubPr>
          <m:e>
            <m:r>
              <w:ins w:id="4885" w:author="Tim Tørnes Pedersen" w:date="2021-11-18T18:02:00Z">
                <w:rPr>
                  <w:rFonts w:ascii="Cambria Math" w:hAnsi="Cambria Math"/>
                </w:rPr>
                <m:t>​</m:t>
              </w:ins>
            </m:r>
          </m:e>
          <m:sub>
            <m:r>
              <w:ins w:id="4886" w:author="Tim Tørnes Pedersen" w:date="2021-11-18T18:02:00Z">
                <w:rPr>
                  <w:rFonts w:ascii="Cambria Math" w:hAnsi="Cambria Math"/>
                </w:rPr>
                <m:t>2</m:t>
              </w:ins>
            </m:r>
          </m:sub>
        </m:sSub>
      </m:oMath>
      <w:ins w:id="4887" w:author="Tim Tørnes Pedersen" w:date="2021-11-18T18:02:00Z">
        <w:r>
          <w:t xml:space="preserve"> targets are not always fully utilised as some countries find it economically favourable to reduce emissions despite being assigned allowable emissions. The result is that the scenarios compared have different global emission reductions although having the same CO</w:t>
        </w:r>
      </w:ins>
      <m:oMath>
        <m:sSub>
          <m:sSubPr>
            <m:ctrlPr>
              <w:ins w:id="4888" w:author="Tim Tørnes Pedersen" w:date="2021-11-18T18:02:00Z">
                <w:rPr>
                  <w:rFonts w:ascii="Cambria Math" w:hAnsi="Cambria Math"/>
                </w:rPr>
              </w:ins>
            </m:ctrlPr>
          </m:sSubPr>
          <m:e>
            <m:r>
              <w:ins w:id="4889" w:author="Tim Tørnes Pedersen" w:date="2021-11-18T18:02:00Z">
                <w:rPr>
                  <w:rFonts w:ascii="Cambria Math" w:hAnsi="Cambria Math"/>
                </w:rPr>
                <m:t>​</m:t>
              </w:ins>
            </m:r>
          </m:e>
          <m:sub>
            <m:r>
              <w:ins w:id="4890" w:author="Tim Tørnes Pedersen" w:date="2021-11-18T18:02:00Z">
                <w:rPr>
                  <w:rFonts w:ascii="Cambria Math" w:hAnsi="Cambria Math"/>
                </w:rPr>
                <m:t>2</m:t>
              </w:ins>
            </m:r>
          </m:sub>
        </m:sSub>
      </m:oMath>
      <w:ins w:id="4891" w:author="Tim Tørnes Pedersen" w:date="2021-11-18T18:02:00Z">
        <w:r>
          <w:t xml:space="preserve"> budget as seen in Figure </w:t>
        </w:r>
        <w:r>
          <w:fldChar w:fldCharType="begin"/>
        </w:r>
        <w:r>
          <w:instrText xml:space="preserve"> HYPERLINK \l "fig:co2red_cost" \h </w:instrText>
        </w:r>
        <w:r>
          <w:fldChar w:fldCharType="separate"/>
        </w:r>
        <w:r>
          <w:rPr>
            <w:rStyle w:val="Hyperlink"/>
          </w:rPr>
          <w:t>1</w:t>
        </w:r>
        <w:r>
          <w:rPr>
            <w:rStyle w:val="Hyperlink"/>
          </w:rPr>
          <w:fldChar w:fldCharType="end"/>
        </w:r>
        <w:r>
          <w:t>. The shares of unused CO</w:t>
        </w:r>
      </w:ins>
      <m:oMath>
        <m:sSub>
          <m:sSubPr>
            <m:ctrlPr>
              <w:ins w:id="4892" w:author="Tim Tørnes Pedersen" w:date="2021-11-18T18:02:00Z">
                <w:rPr>
                  <w:rFonts w:ascii="Cambria Math" w:hAnsi="Cambria Math"/>
                </w:rPr>
              </w:ins>
            </m:ctrlPr>
          </m:sSubPr>
          <m:e>
            <m:r>
              <w:ins w:id="4893" w:author="Tim Tørnes Pedersen" w:date="2021-11-18T18:02:00Z">
                <w:rPr>
                  <w:rFonts w:ascii="Cambria Math" w:hAnsi="Cambria Math"/>
                </w:rPr>
                <m:t>​</m:t>
              </w:ins>
            </m:r>
          </m:e>
          <m:sub>
            <m:r>
              <w:ins w:id="4894" w:author="Tim Tørnes Pedersen" w:date="2021-11-18T18:02:00Z">
                <w:rPr>
                  <w:rFonts w:ascii="Cambria Math" w:hAnsi="Cambria Math"/>
                </w:rPr>
                <m:t>2</m:t>
              </w:ins>
            </m:r>
          </m:sub>
        </m:sSub>
      </m:oMath>
      <w:ins w:id="4895" w:author="Tim Tørnes Pedersen" w:date="2021-11-18T18:02:00Z">
        <w:r>
          <w:t xml:space="preserve"> is seen in Figure </w:t>
        </w:r>
        <w:r>
          <w:fldChar w:fldCharType="begin"/>
        </w:r>
        <w:r>
          <w:instrText xml:space="preserve"> HYPERLINK \l "fig:unused_co2" \h </w:instrText>
        </w:r>
        <w:r>
          <w:fldChar w:fldCharType="separate"/>
        </w:r>
        <w:r>
          <w:rPr>
            <w:rStyle w:val="Hyperlink"/>
          </w:rPr>
          <w:t>[fig:unused_co2]</w:t>
        </w:r>
        <w:r>
          <w:rPr>
            <w:rStyle w:val="Hyperlink"/>
          </w:rPr>
          <w:fldChar w:fldCharType="end"/>
        </w:r>
        <w:r>
          <w:t>. Alternatively one could design the scenarios to have equal realised global emissions. By adjusting the CO</w:t>
        </w:r>
      </w:ins>
      <m:oMath>
        <m:sSub>
          <m:sSubPr>
            <m:ctrlPr>
              <w:ins w:id="4896" w:author="Tim Tørnes Pedersen" w:date="2021-11-18T18:02:00Z">
                <w:rPr>
                  <w:rFonts w:ascii="Cambria Math" w:hAnsi="Cambria Math"/>
                </w:rPr>
              </w:ins>
            </m:ctrlPr>
          </m:sSubPr>
          <m:e>
            <m:r>
              <w:ins w:id="4897" w:author="Tim Tørnes Pedersen" w:date="2021-11-18T18:02:00Z">
                <w:rPr>
                  <w:rFonts w:ascii="Cambria Math" w:hAnsi="Cambria Math"/>
                </w:rPr>
                <m:t>​</m:t>
              </w:ins>
            </m:r>
          </m:e>
          <m:sub>
            <m:r>
              <w:ins w:id="4898" w:author="Tim Tørnes Pedersen" w:date="2021-11-18T18:02:00Z">
                <w:rPr>
                  <w:rFonts w:ascii="Cambria Math" w:hAnsi="Cambria Math"/>
                </w:rPr>
                <m:t>2</m:t>
              </w:ins>
            </m:r>
          </m:sub>
        </m:sSub>
      </m:oMath>
      <w:ins w:id="4899" w:author="Tim Tørnes Pedersen" w:date="2021-11-18T18:02:00Z">
        <w:r>
          <w:t xml:space="preserve"> budget for the individual scenarios, realised emissions corresponding to a 55% emission reduction can be achieved. Figure </w:t>
        </w:r>
        <w:r>
          <w:fldChar w:fldCharType="begin"/>
        </w:r>
        <w:r>
          <w:instrText xml:space="preserve"> HYPERLINK \l "fig:all55_scenarios" \h </w:instrText>
        </w:r>
        <w:r>
          <w:fldChar w:fldCharType="separate"/>
        </w:r>
        <w:r>
          <w:rPr>
            <w:rStyle w:val="Hyperlink"/>
          </w:rPr>
          <w:t>3</w:t>
        </w:r>
        <w:r>
          <w:rPr>
            <w:rStyle w:val="Hyperlink"/>
          </w:rPr>
          <w:fldChar w:fldCharType="end"/>
        </w:r>
        <w:r>
          <w:t xml:space="preserve"> b) shows the relationship between assigned emissions and realised emissions for all configuration strategies listed in Table </w:t>
        </w:r>
        <w:r>
          <w:fldChar w:fldCharType="begin"/>
        </w:r>
        <w:r>
          <w:instrText xml:space="preserve"> HYPERLINK \l "tab:scenarios" \h </w:instrText>
        </w:r>
        <w:r>
          <w:fldChar w:fldCharType="separate"/>
        </w:r>
        <w:r>
          <w:rPr>
            <w:rStyle w:val="Hyperlink"/>
          </w:rPr>
          <w:t>[tab:scenarios]</w:t>
        </w:r>
        <w:r>
          <w:rPr>
            <w:rStyle w:val="Hyperlink"/>
          </w:rPr>
          <w:fldChar w:fldCharType="end"/>
        </w:r>
        <w:r>
          <w:t xml:space="preserve">. The figure clearly shows configuration strategies other than Efficiency having lower realised than assigned emissions. Figure </w:t>
        </w:r>
        <w:r>
          <w:fldChar w:fldCharType="begin"/>
        </w:r>
        <w:r>
          <w:instrText xml:space="preserve"> HYPERLINK \l "fig:all55_scenarios" \h </w:instrText>
        </w:r>
        <w:r>
          <w:fldChar w:fldCharType="separate"/>
        </w:r>
        <w:r>
          <w:rPr>
            <w:rStyle w:val="Hyperlink"/>
          </w:rPr>
          <w:t>3</w:t>
        </w:r>
        <w:r>
          <w:rPr>
            <w:rStyle w:val="Hyperlink"/>
          </w:rPr>
          <w:fldChar w:fldCharType="end"/>
        </w:r>
        <w:r>
          <w:t xml:space="preserve"> a) shows the cost increase associated with the unused CO</w:t>
        </w:r>
      </w:ins>
      <m:oMath>
        <m:sSub>
          <m:sSubPr>
            <m:ctrlPr>
              <w:ins w:id="4900" w:author="Tim Tørnes Pedersen" w:date="2021-11-18T18:02:00Z">
                <w:rPr>
                  <w:rFonts w:ascii="Cambria Math" w:hAnsi="Cambria Math"/>
                </w:rPr>
              </w:ins>
            </m:ctrlPr>
          </m:sSubPr>
          <m:e>
            <m:r>
              <w:ins w:id="4901" w:author="Tim Tørnes Pedersen" w:date="2021-11-18T18:02:00Z">
                <w:rPr>
                  <w:rFonts w:ascii="Cambria Math" w:hAnsi="Cambria Math"/>
                </w:rPr>
                <m:t>​</m:t>
              </w:ins>
            </m:r>
          </m:e>
          <m:sub>
            <m:r>
              <w:ins w:id="4902" w:author="Tim Tørnes Pedersen" w:date="2021-11-18T18:02:00Z">
                <w:rPr>
                  <w:rFonts w:ascii="Cambria Math" w:hAnsi="Cambria Math"/>
                </w:rPr>
                <m:t>2</m:t>
              </w:ins>
            </m:r>
          </m:sub>
        </m:sSub>
      </m:oMath>
      <w:ins w:id="4903" w:author="Tim Tørnes Pedersen" w:date="2021-11-18T18:02:00Z">
        <w:r>
          <w:t xml:space="preserve"> emissions. A cost increase for the configuration strategies is seen even when the realised emissions correspond to a 55% CO</w:t>
        </w:r>
      </w:ins>
      <m:oMath>
        <m:sSub>
          <m:sSubPr>
            <m:ctrlPr>
              <w:ins w:id="4904" w:author="Tim Tørnes Pedersen" w:date="2021-11-18T18:02:00Z">
                <w:rPr>
                  <w:rFonts w:ascii="Cambria Math" w:hAnsi="Cambria Math"/>
                </w:rPr>
              </w:ins>
            </m:ctrlPr>
          </m:sSubPr>
          <m:e>
            <m:r>
              <w:ins w:id="4905" w:author="Tim Tørnes Pedersen" w:date="2021-11-18T18:02:00Z">
                <w:rPr>
                  <w:rFonts w:ascii="Cambria Math" w:hAnsi="Cambria Math"/>
                </w:rPr>
                <m:t>​</m:t>
              </w:ins>
            </m:r>
          </m:e>
          <m:sub>
            <m:r>
              <w:ins w:id="4906" w:author="Tim Tørnes Pedersen" w:date="2021-11-18T18:02:00Z">
                <w:rPr>
                  <w:rFonts w:ascii="Cambria Math" w:hAnsi="Cambria Math"/>
                </w:rPr>
                <m:t>2</m:t>
              </w:ins>
            </m:r>
          </m:sub>
        </m:sSub>
      </m:oMath>
      <w:ins w:id="4907" w:author="Tim Tørnes Pedersen" w:date="2021-11-18T18:02:00Z">
        <w:r>
          <w:t xml:space="preserve"> reduction for all strategies.</w:t>
        </w:r>
      </w:ins>
    </w:p>
    <w:p w14:paraId="6CD80FDD" w14:textId="77777777" w:rsidR="007D446A" w:rsidRDefault="007D446A" w:rsidP="007D446A">
      <w:pPr>
        <w:pStyle w:val="BodyText"/>
        <w:rPr>
          <w:ins w:id="4908" w:author="Tim Tørnes Pedersen" w:date="2021-11-18T18:02:00Z"/>
        </w:rPr>
      </w:pPr>
      <w:ins w:id="4909" w:author="Tim Tørnes Pedersen" w:date="2021-11-18T18:02:00Z">
        <w:r>
          <w:rPr>
            <w:noProof/>
          </w:rPr>
          <w:lastRenderedPageBreak/>
          <w:drawing>
            <wp:inline distT="0" distB="0" distL="0" distR="0" wp14:anchorId="3A363E05" wp14:editId="4DF61A43">
              <wp:extent cx="5334000" cy="5209953"/>
              <wp:effectExtent l="0" t="0" r="0" b="0"/>
              <wp:docPr id="18" name="Picture" descr="a) Shows the relationship between cost increase and CO_2 reduction for all configuration strategies. b) Realised CO_2 emissions from all configuration strategies plotted against the sum of assigned CO_2 targets. The horizontal black line represents the CO_2 budget associated with a 55% CO_2 reduction." title="fig:"/>
              <wp:cNvGraphicFramePr/>
              <a:graphic xmlns:a="http://schemas.openxmlformats.org/drawingml/2006/main">
                <a:graphicData uri="http://schemas.openxmlformats.org/drawingml/2006/picture">
                  <pic:pic xmlns:pic="http://schemas.openxmlformats.org/drawingml/2006/picture">
                    <pic:nvPicPr>
                      <pic:cNvPr id="0" name="Picture" descr="./figures/cost_vs_co2_sweep_2030_elec_f.pdf"/>
                      <pic:cNvPicPr>
                        <a:picLocks noChangeAspect="1" noChangeArrowheads="1"/>
                      </pic:cNvPicPr>
                    </pic:nvPicPr>
                    <pic:blipFill>
                      <a:blip r:embed="rId29"/>
                      <a:stretch>
                        <a:fillRect/>
                      </a:stretch>
                    </pic:blipFill>
                    <pic:spPr bwMode="auto">
                      <a:xfrm>
                        <a:off x="0" y="0"/>
                        <a:ext cx="5334000" cy="5209953"/>
                      </a:xfrm>
                      <a:prstGeom prst="rect">
                        <a:avLst/>
                      </a:prstGeom>
                      <a:noFill/>
                      <a:ln w="9525">
                        <a:noFill/>
                        <a:headEnd/>
                        <a:tailEnd/>
                      </a:ln>
                    </pic:spPr>
                  </pic:pic>
                </a:graphicData>
              </a:graphic>
            </wp:inline>
          </w:drawing>
        </w:r>
        <w:r>
          <w:t xml:space="preserve"> </w:t>
        </w:r>
        <w:bookmarkStart w:id="4910" w:name="fig:all55_scenarios"/>
        <w:r>
          <w:rPr>
            <w:noProof/>
          </w:rPr>
          <w:lastRenderedPageBreak/>
          <w:drawing>
            <wp:inline distT="0" distB="0" distL="0" distR="0" wp14:anchorId="755A4B03" wp14:editId="23FCA7A8">
              <wp:extent cx="5084064" cy="3502152"/>
              <wp:effectExtent l="0" t="0" r="0" b="0"/>
              <wp:docPr id="19" name="Picture" descr="a) Shows the relationship between cost increase and CO_2 reduction for all configuration strategies. b) Realised CO_2 emissions from all configuration strategies plotted against the sum of assigned CO_2 targets. The horizontal black line represents the CO_2 budget associated with a 55% CO_2 reduction." title="fig:"/>
              <wp:cNvGraphicFramePr/>
              <a:graphic xmlns:a="http://schemas.openxmlformats.org/drawingml/2006/main">
                <a:graphicData uri="http://schemas.openxmlformats.org/drawingml/2006/picture">
                  <pic:pic xmlns:pic="http://schemas.openxmlformats.org/drawingml/2006/picture">
                    <pic:nvPicPr>
                      <pic:cNvPr id="0" name="Picture" descr="./figures/co2_realized_vs_assigned_2030_elec_f.jpeg"/>
                      <pic:cNvPicPr>
                        <a:picLocks noChangeAspect="1" noChangeArrowheads="1"/>
                      </pic:cNvPicPr>
                    </pic:nvPicPr>
                    <pic:blipFill>
                      <a:blip r:embed="rId30"/>
                      <a:stretch>
                        <a:fillRect/>
                      </a:stretch>
                    </pic:blipFill>
                    <pic:spPr bwMode="auto">
                      <a:xfrm>
                        <a:off x="0" y="0"/>
                        <a:ext cx="5084064" cy="3502152"/>
                      </a:xfrm>
                      <a:prstGeom prst="rect">
                        <a:avLst/>
                      </a:prstGeom>
                      <a:noFill/>
                      <a:ln w="9525">
                        <a:noFill/>
                        <a:headEnd/>
                        <a:tailEnd/>
                      </a:ln>
                    </pic:spPr>
                  </pic:pic>
                </a:graphicData>
              </a:graphic>
            </wp:inline>
          </w:drawing>
        </w:r>
        <w:bookmarkEnd w:id="4910"/>
      </w:ins>
    </w:p>
    <w:p w14:paraId="37E59529" w14:textId="77777777" w:rsidR="007D446A" w:rsidRDefault="007D446A" w:rsidP="007D446A">
      <w:pPr>
        <w:pStyle w:val="BodyText"/>
        <w:rPr>
          <w:ins w:id="4911" w:author="Tim Tørnes Pedersen" w:date="2021-11-18T18:02:00Z"/>
        </w:rPr>
      </w:pPr>
      <w:ins w:id="4912" w:author="Tim Tørnes Pedersen" w:date="2021-11-18T18:02:00Z">
        <w:r>
          <w:t>In this section the result found by selecting scenarios with realised emissions corresponding to a 55% CO</w:t>
        </w:r>
      </w:ins>
      <m:oMath>
        <m:sSub>
          <m:sSubPr>
            <m:ctrlPr>
              <w:ins w:id="4913" w:author="Tim Tørnes Pedersen" w:date="2021-11-18T18:02:00Z">
                <w:rPr>
                  <w:rFonts w:ascii="Cambria Math" w:hAnsi="Cambria Math"/>
                </w:rPr>
              </w:ins>
            </m:ctrlPr>
          </m:sSubPr>
          <m:e>
            <m:r>
              <w:ins w:id="4914" w:author="Tim Tørnes Pedersen" w:date="2021-11-18T18:02:00Z">
                <w:rPr>
                  <w:rFonts w:ascii="Cambria Math" w:hAnsi="Cambria Math"/>
                </w:rPr>
                <m:t>​</m:t>
              </w:ins>
            </m:r>
          </m:e>
          <m:sub>
            <m:r>
              <w:ins w:id="4915" w:author="Tim Tørnes Pedersen" w:date="2021-11-18T18:02:00Z">
                <w:rPr>
                  <w:rFonts w:ascii="Cambria Math" w:hAnsi="Cambria Math"/>
                </w:rPr>
                <m:t>2</m:t>
              </w:ins>
            </m:r>
          </m:sub>
        </m:sSub>
      </m:oMath>
      <w:ins w:id="4916" w:author="Tim Tørnes Pedersen" w:date="2021-11-18T18:02:00Z">
        <w:r>
          <w:t xml:space="preserve"> reduction is shown. Figure </w:t>
        </w:r>
        <w:r>
          <w:fldChar w:fldCharType="begin"/>
        </w:r>
        <w:r>
          <w:instrText xml:space="preserve"> HYPERLINK \l "fig:all55_boxplots" \h </w:instrText>
        </w:r>
        <w:r>
          <w:fldChar w:fldCharType="separate"/>
        </w:r>
        <w:r>
          <w:rPr>
            <w:rStyle w:val="Hyperlink"/>
          </w:rPr>
          <w:t>[fig:all55_boxplots]</w:t>
        </w:r>
        <w:r>
          <w:rPr>
            <w:rStyle w:val="Hyperlink"/>
          </w:rPr>
          <w:fldChar w:fldCharType="end"/>
        </w:r>
        <w:r>
          <w:t xml:space="preserve"> shows figures corresponding to Figure </w:t>
        </w:r>
        <w:r>
          <w:fldChar w:fldCharType="begin"/>
        </w:r>
        <w:r>
          <w:instrText xml:space="preserve"> HYPERLINK \l "fig:co2_mwh_box" \h </w:instrText>
        </w:r>
        <w:r>
          <w:fldChar w:fldCharType="separate"/>
        </w:r>
        <w:r>
          <w:rPr>
            <w:rStyle w:val="Hyperlink"/>
          </w:rPr>
          <w:t>[fig:co2_mwh_box]</w:t>
        </w:r>
        <w:r>
          <w:rPr>
            <w:rStyle w:val="Hyperlink"/>
          </w:rPr>
          <w:fldChar w:fldCharType="end"/>
        </w:r>
        <w:r>
          <w:t xml:space="preserve"> and </w:t>
        </w:r>
        <w:r>
          <w:fldChar w:fldCharType="begin"/>
        </w:r>
        <w:r>
          <w:instrText xml:space="preserve"> HYPERLINK \l "fig:prices" \h </w:instrText>
        </w:r>
        <w:r>
          <w:fldChar w:fldCharType="separate"/>
        </w:r>
        <w:r>
          <w:rPr>
            <w:rStyle w:val="Hyperlink"/>
          </w:rPr>
          <w:t>[fig:prices]</w:t>
        </w:r>
        <w:r>
          <w:rPr>
            <w:rStyle w:val="Hyperlink"/>
          </w:rPr>
          <w:fldChar w:fldCharType="end"/>
        </w:r>
        <w:r>
          <w:t>, but the configuration strategies shown all have realized emissions corresponding to a 55% CO</w:t>
        </w:r>
      </w:ins>
      <m:oMath>
        <m:sSub>
          <m:sSubPr>
            <m:ctrlPr>
              <w:ins w:id="4917" w:author="Tim Tørnes Pedersen" w:date="2021-11-18T18:02:00Z">
                <w:rPr>
                  <w:rFonts w:ascii="Cambria Math" w:hAnsi="Cambria Math"/>
                </w:rPr>
              </w:ins>
            </m:ctrlPr>
          </m:sSubPr>
          <m:e>
            <m:r>
              <w:ins w:id="4918" w:author="Tim Tørnes Pedersen" w:date="2021-11-18T18:02:00Z">
                <w:rPr>
                  <w:rFonts w:ascii="Cambria Math" w:hAnsi="Cambria Math"/>
                </w:rPr>
                <m:t>​</m:t>
              </w:ins>
            </m:r>
          </m:e>
          <m:sub>
            <m:r>
              <w:ins w:id="4919" w:author="Tim Tørnes Pedersen" w:date="2021-11-18T18:02:00Z">
                <w:rPr>
                  <w:rFonts w:ascii="Cambria Math" w:hAnsi="Cambria Math"/>
                </w:rPr>
                <m:t>2</m:t>
              </w:ins>
            </m:r>
          </m:sub>
        </m:sSub>
      </m:oMath>
      <w:ins w:id="4920" w:author="Tim Tørnes Pedersen" w:date="2021-11-18T18:02:00Z">
        <w:r>
          <w:t xml:space="preserve"> reduction. Thus the configurations shown here all have higher realised emissions then the configurations used in Figure </w:t>
        </w:r>
        <w:r>
          <w:fldChar w:fldCharType="begin"/>
        </w:r>
        <w:r>
          <w:instrText xml:space="preserve"> HYPERLINK \l "fig:co2_mwh_box" \h </w:instrText>
        </w:r>
        <w:r>
          <w:fldChar w:fldCharType="separate"/>
        </w:r>
        <w:r>
          <w:rPr>
            <w:rStyle w:val="Hyperlink"/>
          </w:rPr>
          <w:t>[fig:co2_mwh_box]</w:t>
        </w:r>
        <w:r>
          <w:rPr>
            <w:rStyle w:val="Hyperlink"/>
          </w:rPr>
          <w:fldChar w:fldCharType="end"/>
        </w:r>
        <w:r>
          <w:t xml:space="preserve"> and </w:t>
        </w:r>
        <w:r>
          <w:fldChar w:fldCharType="begin"/>
        </w:r>
        <w:r>
          <w:instrText xml:space="preserve"> HYPERLINK \l "fig:prices" \h </w:instrText>
        </w:r>
        <w:r>
          <w:fldChar w:fldCharType="separate"/>
        </w:r>
        <w:r>
          <w:rPr>
            <w:rStyle w:val="Hyperlink"/>
          </w:rPr>
          <w:t>[fig:prices]</w:t>
        </w:r>
        <w:r>
          <w:rPr>
            <w:rStyle w:val="Hyperlink"/>
          </w:rPr>
          <w:fldChar w:fldCharType="end"/>
        </w:r>
        <w:r>
          <w:t>. The configurations studied in this section with realized emissions corresponding to a 55% CO</w:t>
        </w:r>
      </w:ins>
      <m:oMath>
        <m:sSub>
          <m:sSubPr>
            <m:ctrlPr>
              <w:ins w:id="4921" w:author="Tim Tørnes Pedersen" w:date="2021-11-18T18:02:00Z">
                <w:rPr>
                  <w:rFonts w:ascii="Cambria Math" w:hAnsi="Cambria Math"/>
                </w:rPr>
              </w:ins>
            </m:ctrlPr>
          </m:sSubPr>
          <m:e>
            <m:r>
              <w:ins w:id="4922" w:author="Tim Tørnes Pedersen" w:date="2021-11-18T18:02:00Z">
                <w:rPr>
                  <w:rFonts w:ascii="Cambria Math" w:hAnsi="Cambria Math"/>
                </w:rPr>
                <m:t>​</m:t>
              </w:ins>
            </m:r>
          </m:e>
          <m:sub>
            <m:r>
              <w:ins w:id="4923" w:author="Tim Tørnes Pedersen" w:date="2021-11-18T18:02:00Z">
                <w:rPr>
                  <w:rFonts w:ascii="Cambria Math" w:hAnsi="Cambria Math"/>
                </w:rPr>
                <m:t>2</m:t>
              </w:ins>
            </m:r>
          </m:sub>
        </m:sSub>
      </m:oMath>
      <w:ins w:id="4924" w:author="Tim Tørnes Pedersen" w:date="2021-11-18T18:02:00Z">
        <w:r>
          <w:t xml:space="preserve"> reduction will be referred to as the "55% realised" configurations, whereas the original scenarios with equal CO</w:t>
        </w:r>
      </w:ins>
      <m:oMath>
        <m:sSub>
          <m:sSubPr>
            <m:ctrlPr>
              <w:ins w:id="4925" w:author="Tim Tørnes Pedersen" w:date="2021-11-18T18:02:00Z">
                <w:rPr>
                  <w:rFonts w:ascii="Cambria Math" w:hAnsi="Cambria Math"/>
                </w:rPr>
              </w:ins>
            </m:ctrlPr>
          </m:sSubPr>
          <m:e>
            <m:r>
              <w:ins w:id="4926" w:author="Tim Tørnes Pedersen" w:date="2021-11-18T18:02:00Z">
                <w:rPr>
                  <w:rFonts w:ascii="Cambria Math" w:hAnsi="Cambria Math"/>
                </w:rPr>
                <m:t>​</m:t>
              </w:ins>
            </m:r>
          </m:e>
          <m:sub>
            <m:r>
              <w:ins w:id="4927" w:author="Tim Tørnes Pedersen" w:date="2021-11-18T18:02:00Z">
                <w:rPr>
                  <w:rFonts w:ascii="Cambria Math" w:hAnsi="Cambria Math"/>
                </w:rPr>
                <m:t>2</m:t>
              </w:ins>
            </m:r>
          </m:sub>
        </m:sSub>
      </m:oMath>
      <w:ins w:id="4928" w:author="Tim Tørnes Pedersen" w:date="2021-11-18T18:02:00Z">
        <w:r>
          <w:t xml:space="preserve"> budgets will be referred to as the "55% CO</w:t>
        </w:r>
      </w:ins>
      <m:oMath>
        <m:sSub>
          <m:sSubPr>
            <m:ctrlPr>
              <w:ins w:id="4929" w:author="Tim Tørnes Pedersen" w:date="2021-11-18T18:02:00Z">
                <w:rPr>
                  <w:rFonts w:ascii="Cambria Math" w:hAnsi="Cambria Math"/>
                </w:rPr>
              </w:ins>
            </m:ctrlPr>
          </m:sSubPr>
          <m:e>
            <m:r>
              <w:ins w:id="4930" w:author="Tim Tørnes Pedersen" w:date="2021-11-18T18:02:00Z">
                <w:rPr>
                  <w:rFonts w:ascii="Cambria Math" w:hAnsi="Cambria Math"/>
                </w:rPr>
                <m:t>​</m:t>
              </w:ins>
            </m:r>
          </m:e>
          <m:sub>
            <m:r>
              <w:ins w:id="4931" w:author="Tim Tørnes Pedersen" w:date="2021-11-18T18:02:00Z">
                <w:rPr>
                  <w:rFonts w:ascii="Cambria Math" w:hAnsi="Cambria Math"/>
                </w:rPr>
                <m:t>2</m:t>
              </w:ins>
            </m:r>
          </m:sub>
        </m:sSub>
      </m:oMath>
      <w:ins w:id="4932" w:author="Tim Tørnes Pedersen" w:date="2021-11-18T18:02:00Z">
        <w:r>
          <w:t xml:space="preserve"> budget" configurations.</w:t>
        </w:r>
      </w:ins>
    </w:p>
    <w:p w14:paraId="7D9813BE" w14:textId="77777777" w:rsidR="007D446A" w:rsidRDefault="007D446A" w:rsidP="007D446A">
      <w:pPr>
        <w:pStyle w:val="BodyText"/>
        <w:rPr>
          <w:ins w:id="4933" w:author="Tim Tørnes Pedersen" w:date="2021-11-18T18:02:00Z"/>
        </w:rPr>
      </w:pPr>
      <w:ins w:id="4934" w:author="Tim Tørnes Pedersen" w:date="2021-11-18T18:02:00Z">
        <w:r>
          <w:t>Comparing the "55% CO</w:t>
        </w:r>
      </w:ins>
      <m:oMath>
        <m:sSub>
          <m:sSubPr>
            <m:ctrlPr>
              <w:ins w:id="4935" w:author="Tim Tørnes Pedersen" w:date="2021-11-18T18:02:00Z">
                <w:rPr>
                  <w:rFonts w:ascii="Cambria Math" w:hAnsi="Cambria Math"/>
                </w:rPr>
              </w:ins>
            </m:ctrlPr>
          </m:sSubPr>
          <m:e>
            <m:r>
              <w:ins w:id="4936" w:author="Tim Tørnes Pedersen" w:date="2021-11-18T18:02:00Z">
                <w:rPr>
                  <w:rFonts w:ascii="Cambria Math" w:hAnsi="Cambria Math"/>
                </w:rPr>
                <m:t>​</m:t>
              </w:ins>
            </m:r>
          </m:e>
          <m:sub>
            <m:r>
              <w:ins w:id="4937" w:author="Tim Tørnes Pedersen" w:date="2021-11-18T18:02:00Z">
                <w:rPr>
                  <w:rFonts w:ascii="Cambria Math" w:hAnsi="Cambria Math"/>
                </w:rPr>
                <m:t>2</m:t>
              </w:ins>
            </m:r>
          </m:sub>
        </m:sSub>
      </m:oMath>
      <w:ins w:id="4938" w:author="Tim Tørnes Pedersen" w:date="2021-11-18T18:02:00Z">
        <w:r>
          <w:t xml:space="preserve"> budget" configurations found on Figures </w:t>
        </w:r>
        <w:r>
          <w:fldChar w:fldCharType="begin"/>
        </w:r>
        <w:r>
          <w:instrText xml:space="preserve"> HYPERLINK \l "fig:co2_mwh_box" \h </w:instrText>
        </w:r>
        <w:r>
          <w:fldChar w:fldCharType="separate"/>
        </w:r>
        <w:r>
          <w:rPr>
            <w:rStyle w:val="Hyperlink"/>
          </w:rPr>
          <w:t>[fig:co2_mwh_box]</w:t>
        </w:r>
        <w:r>
          <w:rPr>
            <w:rStyle w:val="Hyperlink"/>
          </w:rPr>
          <w:fldChar w:fldCharType="end"/>
        </w:r>
        <w:r>
          <w:t xml:space="preserve"> and </w:t>
        </w:r>
        <w:r>
          <w:fldChar w:fldCharType="begin"/>
        </w:r>
        <w:r>
          <w:instrText xml:space="preserve"> HYPERLINK \l "fig:prices" \h </w:instrText>
        </w:r>
        <w:r>
          <w:fldChar w:fldCharType="separate"/>
        </w:r>
        <w:r>
          <w:rPr>
            <w:rStyle w:val="Hyperlink"/>
          </w:rPr>
          <w:t>[fig:prices]</w:t>
        </w:r>
        <w:r>
          <w:rPr>
            <w:rStyle w:val="Hyperlink"/>
          </w:rPr>
          <w:fldChar w:fldCharType="end"/>
        </w:r>
        <w:r>
          <w:t xml:space="preserve"> with the "55% realised" configurations, found on Figure </w:t>
        </w:r>
        <w:r>
          <w:fldChar w:fldCharType="begin"/>
        </w:r>
        <w:r>
          <w:instrText xml:space="preserve"> HYPERLINK \l "fig:all55_boxplots" \h </w:instrText>
        </w:r>
        <w:r>
          <w:fldChar w:fldCharType="separate"/>
        </w:r>
        <w:r>
          <w:rPr>
            <w:rStyle w:val="Hyperlink"/>
          </w:rPr>
          <w:t>[fig:all55_boxplots]</w:t>
        </w:r>
        <w:r>
          <w:rPr>
            <w:rStyle w:val="Hyperlink"/>
          </w:rPr>
          <w:fldChar w:fldCharType="end"/>
        </w:r>
        <w:r>
          <w:t xml:space="preserve">, the "55% realised" configurations are found to be more equal. Across all measures shown in Figure </w:t>
        </w:r>
        <w:r>
          <w:fldChar w:fldCharType="begin"/>
        </w:r>
        <w:r>
          <w:instrText xml:space="preserve"> HYPERLINK \l "fig:all55_boxplots" \h </w:instrText>
        </w:r>
        <w:r>
          <w:fldChar w:fldCharType="separate"/>
        </w:r>
        <w:r>
          <w:rPr>
            <w:rStyle w:val="Hyperlink"/>
          </w:rPr>
          <w:t>[fig:all55_boxplots]</w:t>
        </w:r>
        <w:r>
          <w:rPr>
            <w:rStyle w:val="Hyperlink"/>
          </w:rPr>
          <w:fldChar w:fldCharType="end"/>
        </w:r>
        <w:r>
          <w:t>, the "55% realised" configurations deviate less from each other than the "55% CO</w:t>
        </w:r>
      </w:ins>
      <m:oMath>
        <m:sSub>
          <m:sSubPr>
            <m:ctrlPr>
              <w:ins w:id="4939" w:author="Tim Tørnes Pedersen" w:date="2021-11-18T18:02:00Z">
                <w:rPr>
                  <w:rFonts w:ascii="Cambria Math" w:hAnsi="Cambria Math"/>
                </w:rPr>
              </w:ins>
            </m:ctrlPr>
          </m:sSubPr>
          <m:e>
            <m:r>
              <w:ins w:id="4940" w:author="Tim Tørnes Pedersen" w:date="2021-11-18T18:02:00Z">
                <w:rPr>
                  <w:rFonts w:ascii="Cambria Math" w:hAnsi="Cambria Math"/>
                </w:rPr>
                <m:t>​</m:t>
              </w:ins>
            </m:r>
          </m:e>
          <m:sub>
            <m:r>
              <w:ins w:id="4941" w:author="Tim Tørnes Pedersen" w:date="2021-11-18T18:02:00Z">
                <w:rPr>
                  <w:rFonts w:ascii="Cambria Math" w:hAnsi="Cambria Math"/>
                </w:rPr>
                <m:t>2</m:t>
              </w:ins>
            </m:r>
          </m:sub>
        </m:sSub>
      </m:oMath>
      <w:ins w:id="4942" w:author="Tim Tørnes Pedersen" w:date="2021-11-18T18:02:00Z">
        <w:r>
          <w:t xml:space="preserve"> budget" configurations does on Figures </w:t>
        </w:r>
        <w:r>
          <w:fldChar w:fldCharType="begin"/>
        </w:r>
        <w:r>
          <w:instrText xml:space="preserve"> HYPERLINK \l "fig:co2_mwh_box" \h </w:instrText>
        </w:r>
        <w:r>
          <w:fldChar w:fldCharType="separate"/>
        </w:r>
        <w:r>
          <w:rPr>
            <w:rStyle w:val="Hyperlink"/>
          </w:rPr>
          <w:t>[fig:co2_mwh_box]</w:t>
        </w:r>
        <w:r>
          <w:rPr>
            <w:rStyle w:val="Hyperlink"/>
          </w:rPr>
          <w:fldChar w:fldCharType="end"/>
        </w:r>
        <w:r>
          <w:t xml:space="preserve"> and </w:t>
        </w:r>
        <w:r>
          <w:fldChar w:fldCharType="begin"/>
        </w:r>
        <w:r>
          <w:instrText xml:space="preserve"> HYPERLINK \l "fig:prices" \h </w:instrText>
        </w:r>
        <w:r>
          <w:fldChar w:fldCharType="separate"/>
        </w:r>
        <w:r>
          <w:rPr>
            <w:rStyle w:val="Hyperlink"/>
          </w:rPr>
          <w:t>[fig:prices]</w:t>
        </w:r>
        <w:r>
          <w:rPr>
            <w:rStyle w:val="Hyperlink"/>
          </w:rPr>
          <w:fldChar w:fldCharType="end"/>
        </w:r>
        <w:r>
          <w:t>. This behaviour is expected as the "55% realised" configurations redistribute unused CO</w:t>
        </w:r>
      </w:ins>
      <m:oMath>
        <m:sSub>
          <m:sSubPr>
            <m:ctrlPr>
              <w:ins w:id="4943" w:author="Tim Tørnes Pedersen" w:date="2021-11-18T18:02:00Z">
                <w:rPr>
                  <w:rFonts w:ascii="Cambria Math" w:hAnsi="Cambria Math"/>
                </w:rPr>
              </w:ins>
            </m:ctrlPr>
          </m:sSubPr>
          <m:e>
            <m:r>
              <w:ins w:id="4944" w:author="Tim Tørnes Pedersen" w:date="2021-11-18T18:02:00Z">
                <w:rPr>
                  <w:rFonts w:ascii="Cambria Math" w:hAnsi="Cambria Math"/>
                </w:rPr>
                <m:t>​</m:t>
              </w:ins>
            </m:r>
          </m:e>
          <m:sub>
            <m:r>
              <w:ins w:id="4945" w:author="Tim Tørnes Pedersen" w:date="2021-11-18T18:02:00Z">
                <w:rPr>
                  <w:rFonts w:ascii="Cambria Math" w:hAnsi="Cambria Math"/>
                </w:rPr>
                <m:t>2</m:t>
              </w:ins>
            </m:r>
          </m:sub>
        </m:sSub>
      </m:oMath>
      <w:ins w:id="4946" w:author="Tim Tørnes Pedersen" w:date="2021-11-18T18:02:00Z">
        <w:r>
          <w:t xml:space="preserve"> from countries finding it favourable to reduce emissions, to countries where higher emissions are desired. Thus, the "55% realised" configurations become more similar to the Efficiency configuration compared to the "55% CO</w:t>
        </w:r>
      </w:ins>
      <m:oMath>
        <m:sSub>
          <m:sSubPr>
            <m:ctrlPr>
              <w:ins w:id="4947" w:author="Tim Tørnes Pedersen" w:date="2021-11-18T18:02:00Z">
                <w:rPr>
                  <w:rFonts w:ascii="Cambria Math" w:hAnsi="Cambria Math"/>
                </w:rPr>
              </w:ins>
            </m:ctrlPr>
          </m:sSubPr>
          <m:e>
            <m:r>
              <w:ins w:id="4948" w:author="Tim Tørnes Pedersen" w:date="2021-11-18T18:02:00Z">
                <w:rPr>
                  <w:rFonts w:ascii="Cambria Math" w:hAnsi="Cambria Math"/>
                </w:rPr>
                <m:t>​</m:t>
              </w:ins>
            </m:r>
          </m:e>
          <m:sub>
            <m:r>
              <w:ins w:id="4949" w:author="Tim Tørnes Pedersen" w:date="2021-11-18T18:02:00Z">
                <w:rPr>
                  <w:rFonts w:ascii="Cambria Math" w:hAnsi="Cambria Math"/>
                </w:rPr>
                <m:t>2</m:t>
              </w:ins>
            </m:r>
          </m:sub>
        </m:sSub>
      </m:oMath>
      <w:ins w:id="4950" w:author="Tim Tørnes Pedersen" w:date="2021-11-18T18:02:00Z">
        <w:r>
          <w:t xml:space="preserve"> budget" configurations. This is also reflected in the significant cost decrease between the "55% realised" and "55% CO</w:t>
        </w:r>
      </w:ins>
      <m:oMath>
        <m:sSub>
          <m:sSubPr>
            <m:ctrlPr>
              <w:ins w:id="4951" w:author="Tim Tørnes Pedersen" w:date="2021-11-18T18:02:00Z">
                <w:rPr>
                  <w:rFonts w:ascii="Cambria Math" w:hAnsi="Cambria Math"/>
                </w:rPr>
              </w:ins>
            </m:ctrlPr>
          </m:sSubPr>
          <m:e>
            <m:r>
              <w:ins w:id="4952" w:author="Tim Tørnes Pedersen" w:date="2021-11-18T18:02:00Z">
                <w:rPr>
                  <w:rFonts w:ascii="Cambria Math" w:hAnsi="Cambria Math"/>
                </w:rPr>
                <m:t>​</m:t>
              </w:ins>
            </m:r>
          </m:e>
          <m:sub>
            <m:r>
              <w:ins w:id="4953" w:author="Tim Tørnes Pedersen" w:date="2021-11-18T18:02:00Z">
                <w:rPr>
                  <w:rFonts w:ascii="Cambria Math" w:hAnsi="Cambria Math"/>
                </w:rPr>
                <m:t>2</m:t>
              </w:ins>
            </m:r>
          </m:sub>
        </m:sSub>
      </m:oMath>
      <w:ins w:id="4954" w:author="Tim Tørnes Pedersen" w:date="2021-11-18T18:02:00Z">
        <w:r>
          <w:t xml:space="preserve"> budget" configuration shown on Figure </w:t>
        </w:r>
        <w:r>
          <w:fldChar w:fldCharType="begin"/>
        </w:r>
        <w:r>
          <w:instrText xml:space="preserve"> HYPERLINK \l "fig:all55_scenarios" \h </w:instrText>
        </w:r>
        <w:r>
          <w:fldChar w:fldCharType="separate"/>
        </w:r>
        <w:r>
          <w:rPr>
            <w:rStyle w:val="Hyperlink"/>
          </w:rPr>
          <w:t>3</w:t>
        </w:r>
        <w:r>
          <w:rPr>
            <w:rStyle w:val="Hyperlink"/>
          </w:rPr>
          <w:fldChar w:fldCharType="end"/>
        </w:r>
        <w:r>
          <w:t xml:space="preserve"> a). Furthermore, Figure </w:t>
        </w:r>
        <w:r>
          <w:fldChar w:fldCharType="begin"/>
        </w:r>
        <w:r>
          <w:instrText xml:space="preserve"> HYPERLINK \l "fig:all55_unused_co2" \h </w:instrText>
        </w:r>
        <w:r>
          <w:fldChar w:fldCharType="separate"/>
        </w:r>
        <w:r>
          <w:rPr>
            <w:rStyle w:val="Hyperlink"/>
          </w:rPr>
          <w:t>[fig:all55_unused_co2]</w:t>
        </w:r>
        <w:r>
          <w:rPr>
            <w:rStyle w:val="Hyperlink"/>
          </w:rPr>
          <w:fldChar w:fldCharType="end"/>
        </w:r>
        <w:r>
          <w:t xml:space="preserve"> shows how the "55% realised" scenarios have much less unused CO</w:t>
        </w:r>
      </w:ins>
      <m:oMath>
        <m:sSub>
          <m:sSubPr>
            <m:ctrlPr>
              <w:ins w:id="4955" w:author="Tim Tørnes Pedersen" w:date="2021-11-18T18:02:00Z">
                <w:rPr>
                  <w:rFonts w:ascii="Cambria Math" w:hAnsi="Cambria Math"/>
                </w:rPr>
              </w:ins>
            </m:ctrlPr>
          </m:sSubPr>
          <m:e>
            <m:r>
              <w:ins w:id="4956" w:author="Tim Tørnes Pedersen" w:date="2021-11-18T18:02:00Z">
                <w:rPr>
                  <w:rFonts w:ascii="Cambria Math" w:hAnsi="Cambria Math"/>
                </w:rPr>
                <m:t>​</m:t>
              </w:ins>
            </m:r>
          </m:e>
          <m:sub>
            <m:r>
              <w:ins w:id="4957" w:author="Tim Tørnes Pedersen" w:date="2021-11-18T18:02:00Z">
                <w:rPr>
                  <w:rFonts w:ascii="Cambria Math" w:hAnsi="Cambria Math"/>
                </w:rPr>
                <m:t>2</m:t>
              </w:ins>
            </m:r>
          </m:sub>
        </m:sSub>
      </m:oMath>
      <w:ins w:id="4958" w:author="Tim Tørnes Pedersen" w:date="2021-11-18T18:02:00Z">
        <w:r>
          <w:t xml:space="preserve"> emissions than the "55% CO</w:t>
        </w:r>
      </w:ins>
      <m:oMath>
        <m:sSub>
          <m:sSubPr>
            <m:ctrlPr>
              <w:ins w:id="4959" w:author="Tim Tørnes Pedersen" w:date="2021-11-18T18:02:00Z">
                <w:rPr>
                  <w:rFonts w:ascii="Cambria Math" w:hAnsi="Cambria Math"/>
                </w:rPr>
              </w:ins>
            </m:ctrlPr>
          </m:sSubPr>
          <m:e>
            <m:r>
              <w:ins w:id="4960" w:author="Tim Tørnes Pedersen" w:date="2021-11-18T18:02:00Z">
                <w:rPr>
                  <w:rFonts w:ascii="Cambria Math" w:hAnsi="Cambria Math"/>
                </w:rPr>
                <m:t>​</m:t>
              </w:ins>
            </m:r>
          </m:e>
          <m:sub>
            <m:r>
              <w:ins w:id="4961" w:author="Tim Tørnes Pedersen" w:date="2021-11-18T18:02:00Z">
                <w:rPr>
                  <w:rFonts w:ascii="Cambria Math" w:hAnsi="Cambria Math"/>
                </w:rPr>
                <m:t>2</m:t>
              </w:ins>
            </m:r>
          </m:sub>
        </m:sSub>
      </m:oMath>
      <w:ins w:id="4962" w:author="Tim Tørnes Pedersen" w:date="2021-11-18T18:02:00Z">
        <w:r>
          <w:t xml:space="preserve"> budget" configuration.</w:t>
        </w:r>
      </w:ins>
    </w:p>
    <w:p w14:paraId="4E3A55A9" w14:textId="77777777" w:rsidR="007D446A" w:rsidRDefault="007D446A" w:rsidP="007D446A">
      <w:pPr>
        <w:pStyle w:val="BodyText"/>
        <w:rPr>
          <w:ins w:id="4963" w:author="Tim Tørnes Pedersen" w:date="2021-11-18T18:02:00Z"/>
        </w:rPr>
      </w:pPr>
      <w:ins w:id="4964" w:author="Tim Tørnes Pedersen" w:date="2021-11-18T18:02:00Z">
        <w:r>
          <w:rPr>
            <w:noProof/>
          </w:rPr>
          <w:lastRenderedPageBreak/>
          <w:drawing>
            <wp:inline distT="0" distB="0" distL="0" distR="0" wp14:anchorId="2EB88B5C" wp14:editId="78C70C27">
              <wp:extent cx="5334000" cy="1939636"/>
              <wp:effectExtent l="0" t="0" r="0" b="0"/>
              <wp:docPr id="20"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unused_co2_all55_2030_elec_f.jpeg"/>
                      <pic:cNvPicPr>
                        <a:picLocks noChangeAspect="1" noChangeArrowheads="1"/>
                      </pic:cNvPicPr>
                    </pic:nvPicPr>
                    <pic:blipFill>
                      <a:blip r:embed="rId31"/>
                      <a:stretch>
                        <a:fillRect/>
                      </a:stretch>
                    </pic:blipFill>
                    <pic:spPr bwMode="auto">
                      <a:xfrm>
                        <a:off x="0" y="0"/>
                        <a:ext cx="5334000" cy="1939636"/>
                      </a:xfrm>
                      <a:prstGeom prst="rect">
                        <a:avLst/>
                      </a:prstGeom>
                      <a:noFill/>
                      <a:ln w="9525">
                        <a:noFill/>
                        <a:headEnd/>
                        <a:tailEnd/>
                      </a:ln>
                    </pic:spPr>
                  </pic:pic>
                </a:graphicData>
              </a:graphic>
            </wp:inline>
          </w:drawing>
        </w:r>
      </w:ins>
    </w:p>
    <w:p w14:paraId="036E7615" w14:textId="2EF51521" w:rsidR="004A0387" w:rsidRDefault="007D446A">
      <w:pPr>
        <w:keepNext/>
        <w:keepLines/>
        <w:spacing w:before="200" w:after="0"/>
        <w:outlineLvl w:val="1"/>
        <w:pPrChange w:id="4965" w:author="Tim Tørnes Pedersen" w:date="2021-11-18T18:02:00Z">
          <w:pPr/>
        </w:pPrChange>
      </w:pPr>
      <w:ins w:id="4966" w:author="Tim Tørnes Pedersen" w:date="2021-11-18T18:02:00Z">
        <w:r>
          <w:rPr>
            <w:noProof/>
          </w:rPr>
          <w:drawing>
            <wp:inline distT="0" distB="0" distL="0" distR="0" wp14:anchorId="072A3C2B" wp14:editId="7A52E4CE">
              <wp:extent cx="5334000" cy="1939636"/>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mwh_box_all55_2030_elec_f.jpeg"/>
                      <pic:cNvPicPr>
                        <a:picLocks noChangeAspect="1" noChangeArrowheads="1"/>
                      </pic:cNvPicPr>
                    </pic:nvPicPr>
                    <pic:blipFill>
                      <a:blip r:embed="rId32"/>
                      <a:stretch>
                        <a:fillRect/>
                      </a:stretch>
                    </pic:blipFill>
                    <pic:spPr bwMode="auto">
                      <a:xfrm>
                        <a:off x="0" y="0"/>
                        <a:ext cx="5334000" cy="1939636"/>
                      </a:xfrm>
                      <a:prstGeom prst="rect">
                        <a:avLst/>
                      </a:prstGeom>
                      <a:noFill/>
                      <a:ln w="9525">
                        <a:noFill/>
                        <a:headEnd/>
                        <a:tailEnd/>
                      </a:ln>
                    </pic:spPr>
                  </pic:pic>
                </a:graphicData>
              </a:graphic>
            </wp:inline>
          </w:drawing>
        </w:r>
        <w:r>
          <w:t xml:space="preserve"> </w:t>
        </w:r>
        <w:r>
          <w:rPr>
            <w:noProof/>
          </w:rPr>
          <w:drawing>
            <wp:inline distT="0" distB="0" distL="0" distR="0" wp14:anchorId="5920B2F6" wp14:editId="567E7895">
              <wp:extent cx="5334000" cy="1939636"/>
              <wp:effectExtent l="0" t="0" r="0" b="0"/>
              <wp:docPr id="22"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s/co2_price_all55_2030_elec_f.jpeg"/>
                      <pic:cNvPicPr>
                        <a:picLocks noChangeAspect="1" noChangeArrowheads="1"/>
                      </pic:cNvPicPr>
                    </pic:nvPicPr>
                    <pic:blipFill>
                      <a:blip r:embed="rId33"/>
                      <a:stretch>
                        <a:fillRect/>
                      </a:stretch>
                    </pic:blipFill>
                    <pic:spPr bwMode="auto">
                      <a:xfrm>
                        <a:off x="0" y="0"/>
                        <a:ext cx="5334000" cy="1939636"/>
                      </a:xfrm>
                      <a:prstGeom prst="rect">
                        <a:avLst/>
                      </a:prstGeom>
                      <a:noFill/>
                      <a:ln w="9525">
                        <a:noFill/>
                        <a:headEnd/>
                        <a:tailEnd/>
                      </a:ln>
                    </pic:spPr>
                  </pic:pic>
                </a:graphicData>
              </a:graphic>
            </wp:inline>
          </w:drawing>
        </w:r>
      </w:ins>
    </w:p>
    <w:sectPr w:rsidR="004A0387">
      <w:pgSz w:w="12240" w:h="15840"/>
      <w:pgMar w:top="1440" w:right="1440" w:bottom="1440" w:left="1440"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Mikael Skou Andersen" w:date="2021-10-22T11:48:00Z" w:initials="MSA">
    <w:p w14:paraId="44E0AE03" w14:textId="77777777" w:rsidR="007D31CA" w:rsidRPr="00BF7B3A" w:rsidRDefault="007D31CA">
      <w:pPr>
        <w:pStyle w:val="CommentText"/>
        <w:rPr>
          <w:lang w:val="da-DK"/>
        </w:rPr>
      </w:pPr>
      <w:r>
        <w:rPr>
          <w:rStyle w:val="CommentReference"/>
        </w:rPr>
        <w:annotationRef/>
      </w:r>
      <w:r w:rsidRPr="00BF7B3A">
        <w:rPr>
          <w:lang w:val="da-DK"/>
        </w:rPr>
        <w:t>Stadig kun et forslag til d</w:t>
      </w:r>
      <w:r>
        <w:rPr>
          <w:lang w:val="da-DK"/>
        </w:rPr>
        <w:t>enne (4% mener jeg)</w:t>
      </w:r>
    </w:p>
  </w:comment>
  <w:comment w:id="28" w:author="Mikael Skou Andersen" w:date="2021-10-22T11:56:00Z" w:initials="MSA">
    <w:p w14:paraId="7A807BF5" w14:textId="77777777" w:rsidR="007D31CA" w:rsidRPr="00067456" w:rsidRDefault="007D31CA">
      <w:pPr>
        <w:pStyle w:val="CommentText"/>
        <w:rPr>
          <w:lang w:val="da-DK"/>
        </w:rPr>
      </w:pPr>
      <w:r>
        <w:rPr>
          <w:rStyle w:val="CommentReference"/>
        </w:rPr>
        <w:annotationRef/>
      </w:r>
      <w:r w:rsidRPr="00067456">
        <w:rPr>
          <w:lang w:val="da-DK"/>
        </w:rPr>
        <w:t>Det synes jeg ikke j</w:t>
      </w:r>
      <w:r>
        <w:rPr>
          <w:lang w:val="da-DK"/>
        </w:rPr>
        <w:t>eg har hørt om før – hvad tænkes der på her ? Hvilke lande ?</w:t>
      </w:r>
    </w:p>
  </w:comment>
  <w:comment w:id="29" w:author="Tim Tørnes Pedersen" w:date="2021-11-11T10:49:00Z" w:initials="TTP">
    <w:p w14:paraId="54DC0939" w14:textId="06729CF2" w:rsidR="00445D7C" w:rsidRPr="00445D7C" w:rsidRDefault="00445D7C">
      <w:pPr>
        <w:pStyle w:val="CommentText"/>
        <w:rPr>
          <w:lang w:val="da-DK"/>
        </w:rPr>
      </w:pPr>
      <w:r>
        <w:rPr>
          <w:rStyle w:val="CommentReference"/>
        </w:rPr>
        <w:annotationRef/>
      </w:r>
      <w:r w:rsidRPr="00445D7C">
        <w:rPr>
          <w:lang w:val="da-DK"/>
        </w:rPr>
        <w:t>Delete this sentence</w:t>
      </w:r>
    </w:p>
  </w:comment>
  <w:comment w:id="36" w:author="Mikael Skou Andersen" w:date="2021-10-22T12:00:00Z" w:initials="MSA">
    <w:p w14:paraId="2B6297FC" w14:textId="77777777" w:rsidR="007D31CA" w:rsidRPr="00067456" w:rsidRDefault="007D31CA">
      <w:pPr>
        <w:pStyle w:val="CommentText"/>
        <w:rPr>
          <w:lang w:val="da-DK"/>
        </w:rPr>
      </w:pPr>
      <w:r>
        <w:rPr>
          <w:rStyle w:val="CommentReference"/>
        </w:rPr>
        <w:annotationRef/>
      </w:r>
      <w:r w:rsidRPr="00067456">
        <w:rPr>
          <w:lang w:val="da-DK"/>
        </w:rPr>
        <w:t>‘transition’ er mere gradvis; transformation e</w:t>
      </w:r>
      <w:r>
        <w:rPr>
          <w:lang w:val="da-DK"/>
        </w:rPr>
        <w:t>r større omkalfatring</w:t>
      </w:r>
    </w:p>
  </w:comment>
  <w:comment w:id="37" w:author="Mikael Skou Andersen" w:date="2021-10-22T12:19:00Z" w:initials="MSA">
    <w:p w14:paraId="006D7744" w14:textId="77777777" w:rsidR="007D31CA" w:rsidRPr="007D446A" w:rsidRDefault="007D31CA">
      <w:pPr>
        <w:pStyle w:val="CommentText"/>
        <w:rPr>
          <w:lang w:val="da-DK"/>
        </w:rPr>
      </w:pPr>
      <w:r>
        <w:rPr>
          <w:rStyle w:val="CommentReference"/>
        </w:rPr>
        <w:annotationRef/>
      </w:r>
      <w:r w:rsidRPr="007D446A">
        <w:rPr>
          <w:lang w:val="da-DK"/>
        </w:rPr>
        <w:t>Uklar sætning</w:t>
      </w:r>
    </w:p>
  </w:comment>
  <w:comment w:id="38" w:author="Mikael Skou Andersen" w:date="2021-10-22T12:20:00Z" w:initials="MSA">
    <w:p w14:paraId="4865F53F" w14:textId="77777777" w:rsidR="007D31CA" w:rsidRPr="00870FB7" w:rsidRDefault="007D31CA">
      <w:pPr>
        <w:pStyle w:val="CommentText"/>
        <w:rPr>
          <w:lang w:val="da-DK"/>
        </w:rPr>
      </w:pPr>
      <w:r>
        <w:rPr>
          <w:rStyle w:val="CommentReference"/>
        </w:rPr>
        <w:annotationRef/>
      </w:r>
      <w:r w:rsidRPr="00870FB7">
        <w:rPr>
          <w:lang w:val="da-DK"/>
        </w:rPr>
        <w:t>Men de to er jo f</w:t>
      </w:r>
      <w:r>
        <w:rPr>
          <w:lang w:val="da-DK"/>
        </w:rPr>
        <w:t>orskellige; ETS er mig bekendt ikke inkluderet i ESR ???</w:t>
      </w:r>
    </w:p>
  </w:comment>
  <w:comment w:id="114" w:author="Mikael Skou Andersen" w:date="2021-10-22T16:29:00Z" w:initials="MSA">
    <w:p w14:paraId="081E1A0C" w14:textId="3DD9F91F" w:rsidR="007D31CA" w:rsidRPr="00364613" w:rsidRDefault="007D31CA">
      <w:pPr>
        <w:pStyle w:val="CommentText"/>
        <w:rPr>
          <w:lang w:val="da-DK"/>
        </w:rPr>
      </w:pPr>
      <w:r>
        <w:rPr>
          <w:rStyle w:val="CommentReference"/>
        </w:rPr>
        <w:annotationRef/>
      </w:r>
      <w:r w:rsidRPr="00364613">
        <w:rPr>
          <w:lang w:val="da-DK"/>
        </w:rPr>
        <w:t>Biomass ?? Biogas??</w:t>
      </w:r>
    </w:p>
  </w:comment>
  <w:comment w:id="177" w:author="Mikael Skou Andersen" w:date="2021-10-22T14:22:00Z" w:initials="MSA">
    <w:p w14:paraId="45F467F2" w14:textId="5D80E4C4" w:rsidR="007D31CA" w:rsidRPr="00364613" w:rsidRDefault="007D31CA">
      <w:pPr>
        <w:pStyle w:val="CommentText"/>
        <w:rPr>
          <w:lang w:val="da-DK"/>
        </w:rPr>
      </w:pPr>
      <w:r>
        <w:rPr>
          <w:rStyle w:val="CommentReference"/>
        </w:rPr>
        <w:annotationRef/>
      </w:r>
      <w:r w:rsidRPr="00364613">
        <w:rPr>
          <w:lang w:val="da-DK"/>
        </w:rPr>
        <w:t>gentagelse</w:t>
      </w:r>
    </w:p>
  </w:comment>
  <w:comment w:id="241" w:author="Mikael Skou Andersen" w:date="2021-10-22T14:50:00Z" w:initials="MSA">
    <w:p w14:paraId="09973D9D" w14:textId="534CD85B" w:rsidR="007D31CA" w:rsidRPr="00364613" w:rsidRDefault="007D31CA">
      <w:pPr>
        <w:pStyle w:val="CommentText"/>
        <w:rPr>
          <w:lang w:val="da-DK"/>
        </w:rPr>
      </w:pPr>
      <w:r>
        <w:rPr>
          <w:rStyle w:val="CommentReference"/>
        </w:rPr>
        <w:annotationRef/>
      </w:r>
      <w:r w:rsidRPr="00364613">
        <w:rPr>
          <w:lang w:val="da-DK"/>
        </w:rPr>
        <w:t>rigtigt?</w:t>
      </w:r>
    </w:p>
  </w:comment>
  <w:comment w:id="270" w:author="Mikael Skou Andersen" w:date="2021-10-22T15:12:00Z" w:initials="MSA">
    <w:p w14:paraId="1A856413" w14:textId="63FAFC5B" w:rsidR="007D31CA" w:rsidRPr="006D4DE5" w:rsidRDefault="007D31CA">
      <w:pPr>
        <w:pStyle w:val="CommentText"/>
        <w:rPr>
          <w:lang w:val="da-DK"/>
        </w:rPr>
      </w:pPr>
      <w:r>
        <w:rPr>
          <w:rStyle w:val="CommentReference"/>
        </w:rPr>
        <w:annotationRef/>
      </w:r>
      <w:r w:rsidRPr="006D4DE5">
        <w:rPr>
          <w:lang w:val="da-DK"/>
        </w:rPr>
        <w:t>Jeg tror du mener at d</w:t>
      </w:r>
      <w:r>
        <w:rPr>
          <w:lang w:val="da-DK"/>
        </w:rPr>
        <w:t>e ikke kan eksportere til Tyskland når landet er selvforsynende, og derfor produceres overskuds-energi (?)</w:t>
      </w:r>
    </w:p>
  </w:comment>
  <w:comment w:id="341" w:author="Mikael Skou Andersen" w:date="2021-10-22T16:46:00Z" w:initials="MSA">
    <w:p w14:paraId="300E2C0B" w14:textId="2E0D7A32" w:rsidR="006263C3" w:rsidRPr="006263C3" w:rsidRDefault="006263C3">
      <w:pPr>
        <w:pStyle w:val="CommentText"/>
        <w:rPr>
          <w:lang w:val="da-DK"/>
        </w:rPr>
      </w:pPr>
      <w:r>
        <w:rPr>
          <w:rStyle w:val="CommentReference"/>
        </w:rPr>
        <w:annotationRef/>
      </w:r>
      <w:r w:rsidRPr="006263C3">
        <w:rPr>
          <w:lang w:val="da-DK"/>
        </w:rPr>
        <w:t>Er det kun hvis de a</w:t>
      </w:r>
      <w:r>
        <w:rPr>
          <w:lang w:val="da-DK"/>
        </w:rPr>
        <w:t>nvender =% - eller gælder det også ved delvis anvendelse af kvoten?</w:t>
      </w:r>
    </w:p>
  </w:comment>
  <w:comment w:id="342" w:author="Tim Tørnes Pedersen" w:date="2021-11-11T11:47:00Z" w:initials="TTP">
    <w:p w14:paraId="75A185A4" w14:textId="60AC56D3" w:rsidR="00A074B8" w:rsidRDefault="00A074B8">
      <w:pPr>
        <w:pStyle w:val="CommentText"/>
      </w:pPr>
      <w:r>
        <w:rPr>
          <w:rStyle w:val="CommentReference"/>
        </w:rPr>
        <w:annotationRef/>
      </w:r>
      <w:r>
        <w:t xml:space="preserve">Kun ved fuld anvendelse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4E0AE03" w15:done="0"/>
  <w15:commentEx w15:paraId="7A807BF5" w15:done="0"/>
  <w15:commentEx w15:paraId="54DC0939" w15:done="0"/>
  <w15:commentEx w15:paraId="2B6297FC" w15:done="0"/>
  <w15:commentEx w15:paraId="006D7744" w15:done="0"/>
  <w15:commentEx w15:paraId="4865F53F" w15:done="0"/>
  <w15:commentEx w15:paraId="081E1A0C" w15:done="0"/>
  <w15:commentEx w15:paraId="45F467F2" w15:done="0"/>
  <w15:commentEx w15:paraId="09973D9D" w15:done="0"/>
  <w15:commentEx w15:paraId="1A856413" w15:done="0"/>
  <w15:commentEx w15:paraId="300E2C0B" w15:done="0"/>
  <w15:commentEx w15:paraId="75A185A4" w15:paraIdParent="300E2C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773C7" w16cex:dateUtc="2021-11-11T09:49:00Z"/>
  <w16cex:commentExtensible w16cex:durableId="25378146" w16cex:dateUtc="2021-11-11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4E0AE03" w16cid:durableId="251D238B"/>
  <w16cid:commentId w16cid:paraId="7A807BF5" w16cid:durableId="251D255C"/>
  <w16cid:commentId w16cid:paraId="54DC0939" w16cid:durableId="253773C7"/>
  <w16cid:commentId w16cid:paraId="2B6297FC" w16cid:durableId="251D2661"/>
  <w16cid:commentId w16cid:paraId="006D7744" w16cid:durableId="251D2AB9"/>
  <w16cid:commentId w16cid:paraId="4865F53F" w16cid:durableId="251D2B18"/>
  <w16cid:commentId w16cid:paraId="081E1A0C" w16cid:durableId="251D6571"/>
  <w16cid:commentId w16cid:paraId="45F467F2" w16cid:durableId="251D4790"/>
  <w16cid:commentId w16cid:paraId="09973D9D" w16cid:durableId="251D4E2E"/>
  <w16cid:commentId w16cid:paraId="1A856413" w16cid:durableId="251D5373"/>
  <w16cid:commentId w16cid:paraId="300E2C0B" w16cid:durableId="251D696C"/>
  <w16cid:commentId w16cid:paraId="75A185A4" w16cid:durableId="253781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562408" w14:textId="77777777" w:rsidR="00C81891" w:rsidRDefault="00C81891">
      <w:pPr>
        <w:spacing w:after="0"/>
      </w:pPr>
      <w:r>
        <w:separator/>
      </w:r>
    </w:p>
  </w:endnote>
  <w:endnote w:type="continuationSeparator" w:id="0">
    <w:p w14:paraId="2DDD1EB7" w14:textId="77777777" w:rsidR="00C81891" w:rsidRDefault="00C818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EDA49" w14:textId="77777777" w:rsidR="00C81891" w:rsidRDefault="00C81891">
      <w:r>
        <w:separator/>
      </w:r>
    </w:p>
  </w:footnote>
  <w:footnote w:type="continuationSeparator" w:id="0">
    <w:p w14:paraId="238BFD8B" w14:textId="77777777" w:rsidR="00C81891" w:rsidRDefault="00C81891">
      <w:r>
        <w:continuationSeparator/>
      </w:r>
    </w:p>
  </w:footnote>
  <w:footnote w:id="1">
    <w:p w14:paraId="0BFF98A3" w14:textId="77777777" w:rsidR="007D31CA" w:rsidDel="007D446A" w:rsidRDefault="007D31CA">
      <w:pPr>
        <w:pStyle w:val="FootnoteText"/>
        <w:rPr>
          <w:del w:id="8" w:author="Tim Tørnes Pedersen" w:date="2021-11-18T17:58:00Z"/>
        </w:rPr>
      </w:pPr>
      <w:del w:id="9" w:author="Tim Tørnes Pedersen" w:date="2021-11-18T17:58:00Z">
        <w:r w:rsidDel="007D446A">
          <w:rPr>
            <w:rStyle w:val="FootnoteReference"/>
          </w:rPr>
          <w:footnoteRef/>
        </w:r>
        <w:r w:rsidDel="007D446A">
          <w:delText xml:space="preserve"> Lead author, Email: ttp@eng.au.dk</w:delText>
        </w:r>
      </w:del>
    </w:p>
  </w:footnote>
  <w:footnote w:id="2">
    <w:p w14:paraId="499BC686" w14:textId="77777777" w:rsidR="007D446A" w:rsidRDefault="007D446A" w:rsidP="007D446A">
      <w:pPr>
        <w:pStyle w:val="FootnoteText"/>
        <w:rPr>
          <w:ins w:id="379" w:author="Tim Tørnes Pedersen" w:date="2021-11-18T17:58:00Z"/>
        </w:rPr>
      </w:pPr>
      <w:ins w:id="380" w:author="Tim Tørnes Pedersen" w:date="2021-11-18T17:58:00Z">
        <w:r>
          <w:rPr>
            <w:rStyle w:val="FootnoteReference"/>
          </w:rPr>
          <w:footnoteRef/>
        </w:r>
        <w:r>
          <w:t xml:space="preserve"> Lead author, Email: ttp@eng.au.dk</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46FEE24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3808147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1C4ACAC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2C1AE401"/>
    <w:multiLevelType w:val="multilevel"/>
    <w:tmpl w:val="4F9C9B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m Tørnes Pedersen">
    <w15:presenceInfo w15:providerId="AD" w15:userId="S::au518895@uni.au.dk::5f178a44-275d-4660-9585-eccfc06587d8"/>
  </w15:person>
  <w15:person w15:author="Mikael Skou Andersen">
    <w15:presenceInfo w15:providerId="AD" w15:userId="S::au142@uni.au.dk::9abfdc51-2e7f-48fe-bd09-4eab24a3d0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63410"/>
    <w:rsid w:val="00067456"/>
    <w:rsid w:val="00076FF4"/>
    <w:rsid w:val="00094976"/>
    <w:rsid w:val="000E2945"/>
    <w:rsid w:val="00116DB1"/>
    <w:rsid w:val="00151494"/>
    <w:rsid w:val="00171BF8"/>
    <w:rsid w:val="00177FFC"/>
    <w:rsid w:val="001A7BF3"/>
    <w:rsid w:val="002000C0"/>
    <w:rsid w:val="002173B7"/>
    <w:rsid w:val="002279C7"/>
    <w:rsid w:val="00232C46"/>
    <w:rsid w:val="00262784"/>
    <w:rsid w:val="002B32F1"/>
    <w:rsid w:val="0030701B"/>
    <w:rsid w:val="003263BE"/>
    <w:rsid w:val="003620EF"/>
    <w:rsid w:val="00364613"/>
    <w:rsid w:val="003669CC"/>
    <w:rsid w:val="003712C2"/>
    <w:rsid w:val="00376C49"/>
    <w:rsid w:val="003D1E42"/>
    <w:rsid w:val="003D722B"/>
    <w:rsid w:val="003D73FF"/>
    <w:rsid w:val="00445D7C"/>
    <w:rsid w:val="00462F3C"/>
    <w:rsid w:val="004879CA"/>
    <w:rsid w:val="004A0387"/>
    <w:rsid w:val="004A4433"/>
    <w:rsid w:val="004C1A9F"/>
    <w:rsid w:val="004C4BE8"/>
    <w:rsid w:val="004C50E5"/>
    <w:rsid w:val="004D6951"/>
    <w:rsid w:val="004E29B3"/>
    <w:rsid w:val="00520255"/>
    <w:rsid w:val="0052454A"/>
    <w:rsid w:val="00560718"/>
    <w:rsid w:val="00582F0E"/>
    <w:rsid w:val="00590D07"/>
    <w:rsid w:val="005E7EF3"/>
    <w:rsid w:val="005F2EBF"/>
    <w:rsid w:val="005F344C"/>
    <w:rsid w:val="005F35B2"/>
    <w:rsid w:val="006263C3"/>
    <w:rsid w:val="006466BA"/>
    <w:rsid w:val="006C44D8"/>
    <w:rsid w:val="006D4DE5"/>
    <w:rsid w:val="00765039"/>
    <w:rsid w:val="00784D58"/>
    <w:rsid w:val="007D31CA"/>
    <w:rsid w:val="007D446A"/>
    <w:rsid w:val="00870FB7"/>
    <w:rsid w:val="00881055"/>
    <w:rsid w:val="008A22D4"/>
    <w:rsid w:val="008C7D9F"/>
    <w:rsid w:val="008D6863"/>
    <w:rsid w:val="00941F5F"/>
    <w:rsid w:val="009A4322"/>
    <w:rsid w:val="009F7671"/>
    <w:rsid w:val="00A074B8"/>
    <w:rsid w:val="00A4478A"/>
    <w:rsid w:val="00A600DE"/>
    <w:rsid w:val="00AE606C"/>
    <w:rsid w:val="00B15BB2"/>
    <w:rsid w:val="00B2360A"/>
    <w:rsid w:val="00B31E35"/>
    <w:rsid w:val="00B357CF"/>
    <w:rsid w:val="00B86B75"/>
    <w:rsid w:val="00B975F2"/>
    <w:rsid w:val="00BA1681"/>
    <w:rsid w:val="00BC48D5"/>
    <w:rsid w:val="00BF7B3A"/>
    <w:rsid w:val="00C21876"/>
    <w:rsid w:val="00C36279"/>
    <w:rsid w:val="00C556C5"/>
    <w:rsid w:val="00C81891"/>
    <w:rsid w:val="00D5580C"/>
    <w:rsid w:val="00D757E9"/>
    <w:rsid w:val="00DB083F"/>
    <w:rsid w:val="00DB61FD"/>
    <w:rsid w:val="00E1070B"/>
    <w:rsid w:val="00E17816"/>
    <w:rsid w:val="00E315A3"/>
    <w:rsid w:val="00E771BF"/>
    <w:rsid w:val="00EE59D1"/>
    <w:rsid w:val="00F056B4"/>
    <w:rsid w:val="00F61312"/>
    <w:rsid w:val="00FC0EFE"/>
    <w:rsid w:val="00FC20C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B9A0"/>
  <w15:docId w15:val="{642C35C6-E02B-41F0-920B-C9CB08048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4C4BE8"/>
    <w:rPr>
      <w:sz w:val="16"/>
      <w:szCs w:val="16"/>
    </w:rPr>
  </w:style>
  <w:style w:type="paragraph" w:styleId="CommentText">
    <w:name w:val="annotation text"/>
    <w:basedOn w:val="Normal"/>
    <w:link w:val="CommentTextChar"/>
    <w:semiHidden/>
    <w:unhideWhenUsed/>
    <w:rsid w:val="004C4BE8"/>
    <w:rPr>
      <w:sz w:val="20"/>
      <w:szCs w:val="20"/>
    </w:rPr>
  </w:style>
  <w:style w:type="character" w:customStyle="1" w:styleId="CommentTextChar">
    <w:name w:val="Comment Text Char"/>
    <w:basedOn w:val="DefaultParagraphFont"/>
    <w:link w:val="CommentText"/>
    <w:semiHidden/>
    <w:rsid w:val="004C4BE8"/>
    <w:rPr>
      <w:sz w:val="20"/>
      <w:szCs w:val="20"/>
    </w:rPr>
  </w:style>
  <w:style w:type="paragraph" w:styleId="CommentSubject">
    <w:name w:val="annotation subject"/>
    <w:basedOn w:val="CommentText"/>
    <w:next w:val="CommentText"/>
    <w:link w:val="CommentSubjectChar"/>
    <w:semiHidden/>
    <w:unhideWhenUsed/>
    <w:rsid w:val="004C4BE8"/>
    <w:rPr>
      <w:b/>
      <w:bCs/>
    </w:rPr>
  </w:style>
  <w:style w:type="character" w:customStyle="1" w:styleId="CommentSubjectChar">
    <w:name w:val="Comment Subject Char"/>
    <w:basedOn w:val="CommentTextChar"/>
    <w:link w:val="CommentSubject"/>
    <w:semiHidden/>
    <w:rsid w:val="004C4BE8"/>
    <w:rPr>
      <w:b/>
      <w:bCs/>
      <w:sz w:val="20"/>
      <w:szCs w:val="20"/>
    </w:rPr>
  </w:style>
  <w:style w:type="paragraph" w:styleId="BalloonText">
    <w:name w:val="Balloon Text"/>
    <w:basedOn w:val="Normal"/>
    <w:link w:val="BalloonTextChar"/>
    <w:semiHidden/>
    <w:unhideWhenUsed/>
    <w:rsid w:val="004C4BE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C4BE8"/>
    <w:rPr>
      <w:rFonts w:ascii="Segoe UI" w:hAnsi="Segoe UI" w:cs="Segoe UI"/>
      <w:sz w:val="18"/>
      <w:szCs w:val="18"/>
    </w:rPr>
  </w:style>
  <w:style w:type="paragraph" w:styleId="Revision">
    <w:name w:val="Revision"/>
    <w:hidden/>
    <w:semiHidden/>
    <w:rsid w:val="003646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91206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jp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jpg"/><Relationship Id="rId32" Type="http://schemas.openxmlformats.org/officeDocument/2006/relationships/image" Target="media/image21.jp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image" Target="media/image20.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emf"/><Relationship Id="rId30" Type="http://schemas.openxmlformats.org/officeDocument/2006/relationships/image" Target="media/image19.jp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B9DBB-30E5-4B1E-A10D-6E78F734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26</Pages>
  <Words>15907</Words>
  <Characters>90672</Characters>
  <Application>Microsoft Office Word</Application>
  <DocSecurity>0</DocSecurity>
  <Lines>755</Lines>
  <Paragraphs>212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How much flexibility is available for a just energy transition? - A global sensitivity analysis of European countries CO_2 targets</vt:lpstr>
      <vt:lpstr>How much flexibility is available for a just energy transition? - A global sensitivity analysis of European countries CO_2 targets</vt:lpstr>
    </vt:vector>
  </TitlesOfParts>
  <Company>Aarhus University</Company>
  <LinksUpToDate>false</LinksUpToDate>
  <CharactersWithSpaces>106367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much flexibility is available for a just energy transition? - A global sensitivity analysis of European countries CO_2 targets</dc:title>
  <dc:creator>Tim T. Pedersen</dc:creator>
  <cp:keywords/>
  <cp:lastModifiedBy>Tim Tørnes Pedersen</cp:lastModifiedBy>
  <cp:revision>7</cp:revision>
  <dcterms:created xsi:type="dcterms:W3CDTF">2021-11-11T10:02:00Z</dcterms:created>
  <dcterms:modified xsi:type="dcterms:W3CDTF">2021-11-22T09:26:00Z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